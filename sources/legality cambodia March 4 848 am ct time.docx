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2D6B41" w14:textId="77777777" w:rsidR="008928B6" w:rsidRDefault="008928B6" w:rsidP="00610541">
      <w:pPr>
        <w:rPr>
          <w:color w:val="000000"/>
          <w:sz w:val="22"/>
          <w:szCs w:val="22"/>
        </w:rPr>
      </w:pPr>
    </w:p>
    <w:p w14:paraId="43785230" w14:textId="77777777" w:rsidR="008928B6" w:rsidRDefault="008928B6" w:rsidP="00610541">
      <w:pPr>
        <w:rPr>
          <w:color w:val="000000"/>
          <w:sz w:val="22"/>
          <w:szCs w:val="22"/>
        </w:rPr>
      </w:pPr>
    </w:p>
    <w:p w14:paraId="79F5D067" w14:textId="77777777" w:rsidR="00246A6F" w:rsidRPr="00A641B8" w:rsidRDefault="00246A6F" w:rsidP="00610541">
      <w:pPr>
        <w:rPr>
          <w:color w:val="000000"/>
          <w:sz w:val="22"/>
          <w:szCs w:val="22"/>
        </w:rPr>
      </w:pPr>
    </w:p>
    <w:p w14:paraId="6648FEDE" w14:textId="77777777" w:rsidR="00864AC4" w:rsidRDefault="00C56980" w:rsidP="00864AC4">
      <w:pPr>
        <w:jc w:val="center"/>
        <w:rPr>
          <w:color w:val="000000"/>
          <w:sz w:val="22"/>
          <w:szCs w:val="22"/>
        </w:rPr>
      </w:pPr>
      <w:r w:rsidRPr="00A641B8">
        <w:rPr>
          <w:color w:val="000000"/>
          <w:sz w:val="22"/>
          <w:szCs w:val="22"/>
        </w:rPr>
        <w:t xml:space="preserve"> </w:t>
      </w:r>
    </w:p>
    <w:p w14:paraId="196689CE" w14:textId="77777777" w:rsidR="00864AC4" w:rsidRDefault="00864AC4" w:rsidP="00C56980">
      <w:pPr>
        <w:jc w:val="center"/>
        <w:rPr>
          <w:color w:val="000000"/>
          <w:sz w:val="22"/>
          <w:szCs w:val="22"/>
        </w:rPr>
      </w:pPr>
    </w:p>
    <w:p w14:paraId="73D6F035" w14:textId="77777777" w:rsidR="00263E1C" w:rsidRDefault="00263E1C" w:rsidP="009D078B">
      <w:pPr>
        <w:jc w:val="center"/>
        <w:rPr>
          <w:sz w:val="22"/>
          <w:szCs w:val="22"/>
        </w:rPr>
      </w:pPr>
    </w:p>
    <w:p w14:paraId="17CA1552" w14:textId="77777777" w:rsidR="00A253D5" w:rsidRDefault="004F47E4" w:rsidP="00AF4992">
      <w:pPr>
        <w:autoSpaceDE w:val="0"/>
        <w:autoSpaceDN w:val="0"/>
        <w:adjustRightInd w:val="0"/>
        <w:jc w:val="center"/>
        <w:rPr>
          <w:sz w:val="22"/>
          <w:szCs w:val="22"/>
        </w:rPr>
      </w:pPr>
      <w:r w:rsidRPr="00093C10">
        <w:rPr>
          <w:sz w:val="22"/>
          <w:szCs w:val="22"/>
        </w:rPr>
        <w:t xml:space="preserve">Can Legality Verification Improve Good Governance in the Global South: </w:t>
      </w:r>
    </w:p>
    <w:p w14:paraId="3EA0AC34" w14:textId="77777777" w:rsidR="004F47E4" w:rsidRDefault="004F47E4" w:rsidP="00AF4992">
      <w:pPr>
        <w:autoSpaceDE w:val="0"/>
        <w:autoSpaceDN w:val="0"/>
        <w:adjustRightInd w:val="0"/>
        <w:jc w:val="center"/>
        <w:rPr>
          <w:rFonts w:eastAsiaTheme="minorHAnsi"/>
          <w:sz w:val="22"/>
          <w:szCs w:val="22"/>
          <w:lang w:eastAsia="en-US"/>
        </w:rPr>
      </w:pPr>
      <w:r w:rsidRPr="00093C10">
        <w:rPr>
          <w:sz w:val="22"/>
          <w:szCs w:val="22"/>
        </w:rPr>
        <w:t>Lessons from Cambodia</w:t>
      </w:r>
      <w:r w:rsidR="00A253D5">
        <w:rPr>
          <w:sz w:val="22"/>
          <w:szCs w:val="22"/>
        </w:rPr>
        <w:t>’s forest sector</w:t>
      </w:r>
    </w:p>
    <w:p w14:paraId="34FB1052" w14:textId="77777777" w:rsidR="004F47E4" w:rsidRPr="00A641B8" w:rsidRDefault="004F47E4" w:rsidP="00356BF5">
      <w:pPr>
        <w:autoSpaceDE w:val="0"/>
        <w:autoSpaceDN w:val="0"/>
        <w:adjustRightInd w:val="0"/>
        <w:rPr>
          <w:rFonts w:eastAsiaTheme="minorHAnsi"/>
          <w:sz w:val="22"/>
          <w:szCs w:val="22"/>
          <w:lang w:eastAsia="en-US"/>
        </w:rPr>
      </w:pPr>
    </w:p>
    <w:p w14:paraId="1EADF3EE" w14:textId="77777777" w:rsidR="003E3679" w:rsidRPr="00A641B8" w:rsidRDefault="003E3679" w:rsidP="00606B57">
      <w:pPr>
        <w:jc w:val="center"/>
        <w:rPr>
          <w:sz w:val="22"/>
          <w:szCs w:val="22"/>
        </w:rPr>
      </w:pPr>
    </w:p>
    <w:p w14:paraId="1273B8A5" w14:textId="77777777" w:rsidR="00606B57" w:rsidRPr="00A641B8" w:rsidRDefault="00606B57" w:rsidP="00606B57">
      <w:pPr>
        <w:jc w:val="center"/>
        <w:rPr>
          <w:sz w:val="22"/>
          <w:szCs w:val="22"/>
        </w:rPr>
      </w:pPr>
      <w:r w:rsidRPr="00A641B8">
        <w:rPr>
          <w:sz w:val="22"/>
          <w:szCs w:val="22"/>
        </w:rPr>
        <w:t xml:space="preserve">Benjamin Cashore </w:t>
      </w:r>
    </w:p>
    <w:p w14:paraId="7C7F5AD8" w14:textId="77777777" w:rsidR="00606B57" w:rsidRPr="00A641B8" w:rsidRDefault="007F3F51" w:rsidP="00606B57">
      <w:pPr>
        <w:jc w:val="center"/>
        <w:rPr>
          <w:sz w:val="22"/>
          <w:szCs w:val="22"/>
        </w:rPr>
      </w:pPr>
      <w:hyperlink r:id="rId8" w:history="1">
        <w:r w:rsidR="00606B57" w:rsidRPr="00A641B8">
          <w:rPr>
            <w:rStyle w:val="Hyperlink"/>
            <w:sz w:val="22"/>
            <w:szCs w:val="22"/>
          </w:rPr>
          <w:t>Benjamin.cashore@yale.edu</w:t>
        </w:r>
      </w:hyperlink>
    </w:p>
    <w:p w14:paraId="3CCD068E" w14:textId="77777777" w:rsidR="00606B57" w:rsidRDefault="00606B57" w:rsidP="00606B57">
      <w:pPr>
        <w:jc w:val="center"/>
        <w:rPr>
          <w:rFonts w:asciiTheme="majorBidi" w:hAnsiTheme="majorBidi" w:cstheme="majorBidi"/>
          <w:sz w:val="22"/>
          <w:szCs w:val="22"/>
        </w:rPr>
      </w:pPr>
    </w:p>
    <w:p w14:paraId="2081599E" w14:textId="77777777" w:rsidR="00606B57" w:rsidRDefault="00606B57" w:rsidP="00606B57">
      <w:pPr>
        <w:jc w:val="center"/>
        <w:rPr>
          <w:rFonts w:asciiTheme="majorBidi" w:hAnsiTheme="majorBidi" w:cstheme="majorBidi"/>
          <w:sz w:val="22"/>
          <w:szCs w:val="22"/>
        </w:rPr>
      </w:pPr>
      <w:r>
        <w:rPr>
          <w:rFonts w:asciiTheme="majorBidi" w:hAnsiTheme="majorBidi" w:cstheme="majorBidi"/>
          <w:sz w:val="22"/>
          <w:szCs w:val="22"/>
        </w:rPr>
        <w:t>and</w:t>
      </w:r>
    </w:p>
    <w:p w14:paraId="1D57C8AF" w14:textId="77777777" w:rsidR="00606B57" w:rsidRDefault="00606B57" w:rsidP="00606B57">
      <w:pPr>
        <w:jc w:val="center"/>
        <w:rPr>
          <w:rFonts w:asciiTheme="majorBidi" w:hAnsiTheme="majorBidi" w:cstheme="majorBidi"/>
          <w:sz w:val="22"/>
          <w:szCs w:val="22"/>
        </w:rPr>
      </w:pPr>
    </w:p>
    <w:p w14:paraId="4BBAA396" w14:textId="77777777" w:rsidR="00606B57" w:rsidRDefault="00606B57" w:rsidP="00606B57">
      <w:pPr>
        <w:jc w:val="center"/>
        <w:rPr>
          <w:rFonts w:asciiTheme="majorBidi" w:hAnsiTheme="majorBidi" w:cstheme="majorBidi"/>
          <w:sz w:val="22"/>
          <w:szCs w:val="22"/>
        </w:rPr>
      </w:pPr>
      <w:r>
        <w:rPr>
          <w:rFonts w:asciiTheme="majorBidi" w:hAnsiTheme="majorBidi" w:cstheme="majorBidi"/>
          <w:sz w:val="22"/>
          <w:szCs w:val="22"/>
        </w:rPr>
        <w:t xml:space="preserve"> Iben Nathan</w:t>
      </w:r>
    </w:p>
    <w:p w14:paraId="52228C4E" w14:textId="77777777" w:rsidR="00606B57" w:rsidRDefault="007F3F51" w:rsidP="00606B57">
      <w:pPr>
        <w:jc w:val="center"/>
        <w:rPr>
          <w:rFonts w:asciiTheme="majorBidi" w:hAnsiTheme="majorBidi" w:cstheme="majorBidi"/>
          <w:sz w:val="22"/>
          <w:szCs w:val="22"/>
        </w:rPr>
      </w:pPr>
      <w:hyperlink r:id="rId9" w:history="1">
        <w:r w:rsidR="00606B57" w:rsidRPr="00357DFF">
          <w:rPr>
            <w:rStyle w:val="Hyperlink"/>
            <w:rFonts w:asciiTheme="majorBidi" w:hAnsiTheme="majorBidi" w:cstheme="majorBidi"/>
            <w:sz w:val="22"/>
            <w:szCs w:val="22"/>
          </w:rPr>
          <w:t>in@life.ku.dk</w:t>
        </w:r>
      </w:hyperlink>
    </w:p>
    <w:p w14:paraId="126D6BDF" w14:textId="77777777" w:rsidR="00606B57" w:rsidRDefault="00606B57" w:rsidP="005028EA">
      <w:pPr>
        <w:spacing w:line="360" w:lineRule="auto"/>
        <w:jc w:val="center"/>
        <w:rPr>
          <w:rFonts w:asciiTheme="majorBidi" w:hAnsiTheme="majorBidi" w:cstheme="majorBidi"/>
          <w:sz w:val="22"/>
          <w:szCs w:val="22"/>
        </w:rPr>
      </w:pPr>
    </w:p>
    <w:p w14:paraId="0AD01432" w14:textId="6C560F6E" w:rsidR="00921618" w:rsidRPr="00DC1532" w:rsidRDefault="00921618" w:rsidP="00B827D3">
      <w:pPr>
        <w:contextualSpacing/>
        <w:mirrorIndents/>
        <w:jc w:val="center"/>
        <w:rPr>
          <w:rFonts w:asciiTheme="majorBidi" w:hAnsiTheme="majorBidi" w:cstheme="majorBidi"/>
          <w:b/>
          <w:bCs/>
          <w:sz w:val="22"/>
          <w:szCs w:val="22"/>
        </w:rPr>
      </w:pPr>
      <w:r w:rsidRPr="00DC1532">
        <w:rPr>
          <w:rFonts w:asciiTheme="majorBidi" w:hAnsiTheme="majorBidi" w:cstheme="majorBidi"/>
          <w:b/>
          <w:bCs/>
          <w:sz w:val="22"/>
          <w:szCs w:val="22"/>
        </w:rPr>
        <w:t xml:space="preserve">DRAFT as of </w:t>
      </w:r>
      <w:r w:rsidR="00823302">
        <w:rPr>
          <w:rFonts w:asciiTheme="majorBidi" w:hAnsiTheme="majorBidi" w:cstheme="majorBidi"/>
          <w:b/>
          <w:bCs/>
          <w:sz w:val="22"/>
          <w:szCs w:val="22"/>
        </w:rPr>
        <w:t>Monday March 4, ct</w:t>
      </w:r>
      <w:ins w:id="0" w:author="Iben Nathan" w:date="2019-03-02T17:00:00Z">
        <w:r w:rsidR="00692616">
          <w:rPr>
            <w:rFonts w:asciiTheme="majorBidi" w:hAnsiTheme="majorBidi" w:cstheme="majorBidi"/>
            <w:b/>
            <w:bCs/>
            <w:sz w:val="22"/>
            <w:szCs w:val="22"/>
          </w:rPr>
          <w:t xml:space="preserve"> </w:t>
        </w:r>
      </w:ins>
      <w:r w:rsidRPr="00DC1532">
        <w:rPr>
          <w:rFonts w:asciiTheme="majorBidi" w:hAnsiTheme="majorBidi" w:cstheme="majorBidi"/>
          <w:b/>
          <w:bCs/>
          <w:sz w:val="22"/>
          <w:szCs w:val="22"/>
        </w:rPr>
        <w:t>time</w:t>
      </w:r>
    </w:p>
    <w:p w14:paraId="6BA36EE5" w14:textId="77777777" w:rsidR="00606B57" w:rsidRDefault="00356BF5" w:rsidP="00B827D3">
      <w:pPr>
        <w:contextualSpacing/>
        <w:mirrorIndents/>
        <w:jc w:val="center"/>
        <w:rPr>
          <w:rFonts w:asciiTheme="majorBidi" w:hAnsiTheme="majorBidi" w:cstheme="majorBidi"/>
          <w:sz w:val="22"/>
          <w:szCs w:val="22"/>
        </w:rPr>
      </w:pPr>
      <w:r>
        <w:rPr>
          <w:rFonts w:asciiTheme="majorBidi" w:hAnsiTheme="majorBidi" w:cstheme="majorBidi"/>
          <w:sz w:val="22"/>
          <w:szCs w:val="22"/>
        </w:rPr>
        <w:t>Only cite</w:t>
      </w:r>
      <w:r w:rsidR="00CE5ABB">
        <w:rPr>
          <w:rFonts w:asciiTheme="majorBidi" w:hAnsiTheme="majorBidi" w:cstheme="majorBidi"/>
          <w:sz w:val="22"/>
          <w:szCs w:val="22"/>
        </w:rPr>
        <w:t>, or use,</w:t>
      </w:r>
      <w:r>
        <w:rPr>
          <w:rFonts w:asciiTheme="majorBidi" w:hAnsiTheme="majorBidi" w:cstheme="majorBidi"/>
          <w:sz w:val="22"/>
          <w:szCs w:val="22"/>
        </w:rPr>
        <w:t xml:space="preserve"> following permission: </w:t>
      </w:r>
      <w:r w:rsidR="00606B57">
        <w:rPr>
          <w:rFonts w:asciiTheme="majorBidi" w:hAnsiTheme="majorBidi" w:cstheme="majorBidi"/>
          <w:sz w:val="22"/>
          <w:szCs w:val="22"/>
        </w:rPr>
        <w:t>comments welcome</w:t>
      </w:r>
    </w:p>
    <w:p w14:paraId="77E231E3" w14:textId="77777777" w:rsidR="00606B57" w:rsidRPr="004F7277" w:rsidRDefault="00606B57" w:rsidP="00B827D3">
      <w:pPr>
        <w:contextualSpacing/>
        <w:mirrorIndents/>
        <w:jc w:val="center"/>
        <w:rPr>
          <w:rFonts w:asciiTheme="majorBidi" w:hAnsiTheme="majorBidi" w:cstheme="majorBidi"/>
          <w:sz w:val="22"/>
          <w:szCs w:val="22"/>
        </w:rPr>
      </w:pPr>
    </w:p>
    <w:p w14:paraId="3BA0C47B" w14:textId="77777777" w:rsidR="00606B57" w:rsidRPr="00754ECB" w:rsidRDefault="00606B57" w:rsidP="00B827D3">
      <w:pPr>
        <w:contextualSpacing/>
        <w:mirrorIndents/>
        <w:rPr>
          <w:rFonts w:asciiTheme="majorBidi" w:hAnsiTheme="majorBidi" w:cstheme="majorBidi"/>
          <w:sz w:val="22"/>
          <w:szCs w:val="22"/>
        </w:rPr>
      </w:pPr>
    </w:p>
    <w:p w14:paraId="219E75A2" w14:textId="77777777" w:rsidR="00606B57" w:rsidRDefault="00606B57" w:rsidP="00B827D3">
      <w:pPr>
        <w:pStyle w:val="ListParagraph"/>
        <w:numPr>
          <w:ilvl w:val="0"/>
          <w:numId w:val="2"/>
        </w:numPr>
        <w:mirrorIndents/>
        <w:rPr>
          <w:rFonts w:asciiTheme="majorBidi" w:hAnsiTheme="majorBidi" w:cstheme="majorBidi"/>
          <w:b/>
          <w:sz w:val="22"/>
          <w:szCs w:val="22"/>
        </w:rPr>
      </w:pPr>
      <w:r w:rsidRPr="00CA1F28">
        <w:rPr>
          <w:rFonts w:asciiTheme="majorBidi" w:hAnsiTheme="majorBidi" w:cstheme="majorBidi"/>
          <w:b/>
          <w:sz w:val="22"/>
          <w:szCs w:val="22"/>
        </w:rPr>
        <w:t>Introduction</w:t>
      </w:r>
    </w:p>
    <w:p w14:paraId="57137E40" w14:textId="77777777" w:rsidR="00606B57" w:rsidRPr="00754ECB" w:rsidRDefault="00606B57" w:rsidP="00B827D3">
      <w:pPr>
        <w:pStyle w:val="ListParagraph"/>
        <w:ind w:left="360"/>
        <w:mirrorIndents/>
        <w:rPr>
          <w:rFonts w:asciiTheme="majorBidi" w:hAnsiTheme="majorBidi" w:cstheme="majorBidi"/>
          <w:b/>
          <w:sz w:val="22"/>
          <w:szCs w:val="22"/>
        </w:rPr>
      </w:pPr>
    </w:p>
    <w:p w14:paraId="05139D84" w14:textId="62A09FF3" w:rsidR="007B76D1" w:rsidRDefault="00606B57" w:rsidP="00B827D3">
      <w:pPr>
        <w:ind w:firstLine="720"/>
        <w:contextualSpacing/>
        <w:mirrorIndents/>
        <w:rPr>
          <w:rFonts w:asciiTheme="majorBidi" w:hAnsiTheme="majorBidi" w:cstheme="majorBidi"/>
          <w:sz w:val="22"/>
          <w:szCs w:val="22"/>
        </w:rPr>
      </w:pPr>
      <w:r w:rsidRPr="00754ECB">
        <w:rPr>
          <w:rFonts w:asciiTheme="majorBidi" w:hAnsiTheme="majorBidi" w:cstheme="majorBidi"/>
          <w:sz w:val="22"/>
          <w:szCs w:val="22"/>
        </w:rPr>
        <w:t xml:space="preserve">In the last </w:t>
      </w:r>
      <w:r>
        <w:rPr>
          <w:rFonts w:asciiTheme="majorBidi" w:hAnsiTheme="majorBidi" w:cstheme="majorBidi"/>
          <w:sz w:val="22"/>
          <w:szCs w:val="22"/>
        </w:rPr>
        <w:t>2</w:t>
      </w:r>
      <w:r w:rsidR="00742D70">
        <w:rPr>
          <w:rFonts w:asciiTheme="majorBidi" w:hAnsiTheme="majorBidi" w:cstheme="majorBidi"/>
          <w:sz w:val="22"/>
          <w:szCs w:val="22"/>
        </w:rPr>
        <w:t>5</w:t>
      </w:r>
      <w:r>
        <w:rPr>
          <w:rFonts w:asciiTheme="majorBidi" w:hAnsiTheme="majorBidi" w:cstheme="majorBidi"/>
          <w:sz w:val="22"/>
          <w:szCs w:val="22"/>
        </w:rPr>
        <w:t xml:space="preserve"> years </w:t>
      </w:r>
      <w:r w:rsidRPr="00754ECB">
        <w:rPr>
          <w:rFonts w:asciiTheme="majorBidi" w:hAnsiTheme="majorBidi" w:cstheme="majorBidi"/>
          <w:sz w:val="22"/>
          <w:szCs w:val="22"/>
        </w:rPr>
        <w:t>a range of scholars, operating from a myriad of disciplines</w:t>
      </w:r>
      <w:r>
        <w:rPr>
          <w:rFonts w:asciiTheme="majorBidi" w:hAnsiTheme="majorBidi" w:cstheme="majorBidi"/>
          <w:sz w:val="22"/>
          <w:szCs w:val="22"/>
        </w:rPr>
        <w:t>,</w:t>
      </w:r>
      <w:r w:rsidRPr="00754ECB">
        <w:rPr>
          <w:rFonts w:asciiTheme="majorBidi" w:hAnsiTheme="majorBidi" w:cstheme="majorBidi"/>
          <w:sz w:val="22"/>
          <w:szCs w:val="22"/>
        </w:rPr>
        <w:t xml:space="preserve"> have endeavored to assess, conceptualize, and understand</w:t>
      </w:r>
      <w:r>
        <w:rPr>
          <w:rFonts w:asciiTheme="majorBidi" w:hAnsiTheme="majorBidi" w:cstheme="majorBidi"/>
          <w:sz w:val="22"/>
          <w:szCs w:val="22"/>
        </w:rPr>
        <w:t>,</w:t>
      </w:r>
      <w:r w:rsidRPr="00754ECB">
        <w:rPr>
          <w:rFonts w:asciiTheme="majorBidi" w:hAnsiTheme="majorBidi" w:cstheme="majorBidi"/>
          <w:sz w:val="22"/>
          <w:szCs w:val="22"/>
        </w:rPr>
        <w:t xml:space="preserve"> the </w:t>
      </w:r>
      <w:r>
        <w:rPr>
          <w:rFonts w:asciiTheme="majorBidi" w:hAnsiTheme="majorBidi" w:cstheme="majorBidi"/>
          <w:sz w:val="22"/>
          <w:szCs w:val="22"/>
        </w:rPr>
        <w:t xml:space="preserve">potential </w:t>
      </w:r>
      <w:r w:rsidRPr="00754ECB">
        <w:rPr>
          <w:rFonts w:asciiTheme="majorBidi" w:hAnsiTheme="majorBidi" w:cstheme="majorBidi"/>
          <w:sz w:val="22"/>
          <w:szCs w:val="22"/>
        </w:rPr>
        <w:t>role of</w:t>
      </w:r>
      <w:r>
        <w:rPr>
          <w:rFonts w:asciiTheme="majorBidi" w:hAnsiTheme="majorBidi" w:cstheme="majorBidi"/>
          <w:sz w:val="22"/>
          <w:szCs w:val="22"/>
        </w:rPr>
        <w:t xml:space="preserve"> </w:t>
      </w:r>
      <w:r w:rsidRPr="00754ECB">
        <w:rPr>
          <w:rFonts w:asciiTheme="majorBidi" w:hAnsiTheme="majorBidi" w:cstheme="majorBidi"/>
          <w:sz w:val="22"/>
          <w:szCs w:val="22"/>
        </w:rPr>
        <w:t>transnational governance interventions</w:t>
      </w:r>
      <w:r>
        <w:rPr>
          <w:rFonts w:asciiTheme="majorBidi" w:hAnsiTheme="majorBidi" w:cstheme="majorBidi"/>
          <w:sz w:val="22"/>
          <w:szCs w:val="22"/>
        </w:rPr>
        <w:t xml:space="preserve"> aimed at countries in the </w:t>
      </w:r>
      <w:r w:rsidR="00B47594">
        <w:rPr>
          <w:rFonts w:asciiTheme="majorBidi" w:hAnsiTheme="majorBidi" w:cstheme="majorBidi"/>
          <w:sz w:val="22"/>
          <w:szCs w:val="22"/>
        </w:rPr>
        <w:t>G</w:t>
      </w:r>
      <w:r>
        <w:rPr>
          <w:rFonts w:asciiTheme="majorBidi" w:hAnsiTheme="majorBidi" w:cstheme="majorBidi"/>
          <w:sz w:val="22"/>
          <w:szCs w:val="22"/>
        </w:rPr>
        <w:t xml:space="preserve">lobal </w:t>
      </w:r>
      <w:r w:rsidR="00B47594">
        <w:rPr>
          <w:rFonts w:asciiTheme="majorBidi" w:hAnsiTheme="majorBidi" w:cstheme="majorBidi"/>
          <w:sz w:val="22"/>
          <w:szCs w:val="22"/>
        </w:rPr>
        <w:t>S</w:t>
      </w:r>
      <w:r>
        <w:rPr>
          <w:rFonts w:asciiTheme="majorBidi" w:hAnsiTheme="majorBidi" w:cstheme="majorBidi"/>
          <w:sz w:val="22"/>
          <w:szCs w:val="22"/>
        </w:rPr>
        <w:t xml:space="preserve">outh who are asserted to suffer from weak state capacity or contain areas of “limited statehood” </w:t>
      </w:r>
      <w:r>
        <w:rPr>
          <w:rFonts w:asciiTheme="majorBidi" w:hAnsiTheme="majorBidi" w:cstheme="majorBidi"/>
          <w:sz w:val="22"/>
          <w:szCs w:val="22"/>
        </w:rPr>
        <w:fldChar w:fldCharType="begin">
          <w:fldData xml:space="preserve">PEVuZE5vdGU+PENpdGU+PEF1dGhvcj5SaXNzZTwvQXV0aG9yPjxZZWFyPjIwMTE8L1llYXI+PFJl
Y051bT44MTk4MjwvUmVjTnVtPjxEaXNwbGF5VGV4dD4oUmlzc2UgMjAxMWMsIGIsIEhhdWZsZXIg
MjAwMSwgQ3V0bGVyLCBIYXVmbGVyLCBhbmQgUG9ydGVyIDE5OTksIE1vbCAyMDAyLCBIYWplciAx
OTk1KTwvRGlzcGxheVRleHQ+PHJlY29yZD48cmVjLW51bWJlcj44MTk4MjwvcmVjLW51bWJlcj48
Zm9yZWlnbi1rZXlzPjxrZXkgYXBwPSJFTiIgZGItaWQ9InpkOTlwd3NlenJ3ZHg1ZXAwNWl4dnN3
bXR0cjlwYWF0ZTBzZCIgdGltZXN0YW1wPSIxNDk0ODQ2MDQ0Ij44MTk4Mjwva2V5PjwvZm9yZWln
bi1rZXlzPjxyZWYtdHlwZSBuYW1lPSJFZGl0ZWQgQm9vayI+Mjg8L3JlZi10eXBlPjxjb250cmli
dXRvcnM+PGF1dGhvcnM+PGF1dGhvcj5UaG9tYXMgUmlzc2U8L2F1dGhvcj48L2F1dGhvcnM+PC9j
b250cmlidXRvcnM+PHRpdGxlcz48dGl0bGU+R292ZXJuYW5jZSBXaXRob3V0IEEgU3RhdGU6IFBv
bGljaWVzIGFuZCBQb2xpdGljcyBpbiBBcmVhcyBvZiBMaW1pdGVkIFN0YXRlaG9vZDwvdGl0bGU+
PC90aXRsZXM+PGRhdGVzPjx5ZWFyPjIwMTE8L3llYXI+PC9kYXRlcz48cHViLWxvY2F0aW9uPk5l
dyBZb3JrPC9wdWItbG9jYXRpb24+PHB1Ymxpc2hlcj5Db2x1bWJpYSBVbml2ZXJzaXR5IFByZXNz
PC9wdWJsaXNoZXI+PHVybHM+PC91cmxzPjwvcmVjb3JkPjwvQ2l0ZT48Q2l0ZT48QXV0aG9yPlJp
c3NlPC9BdXRob3I+PFllYXI+MjAxMTwvWWVhcj48UmVjTnVtPjgxOTgzPC9SZWNOdW0+PHJlY29y
ZD48cmVjLW51bWJlcj44MTk4MzwvcmVjLW51bWJlcj48Zm9yZWlnbi1rZXlzPjxrZXkgYXBwPSJF
TiIgZGItaWQ9InpkOTlwd3NlenJ3ZHg1ZXAwNWl4dnN3bXR0cjlwYWF0ZTBzZCIgdGltZXN0YW1w
PSIxNDk0ODQ2MDQ0Ij44MTk4Mzwva2V5PjwvZm9yZWlnbi1rZXlzPjxyZWYtdHlwZSBuYW1lPSJC
b29rIFNlY3Rpb24iPjU8L3JlZi10eXBlPjxjb250cmlidXRvcnM+PGF1dGhvcnM+PGF1dGhvcj5U
aG9tYXMgUmlzc2U8L2F1dGhvcj48L2F1dGhvcnM+PHNlY29uZGFyeS1hdXRob3JzPjxhdXRob3I+
VGhvbWFzIFJpc3NlPC9hdXRob3I+PC9zZWNvbmRhcnktYXV0aG9ycz48L2NvbnRyaWJ1dG9ycz48
dGl0bGVzPjx0aXRsZT5Hb3Zlcm5hbmNlIGluIEFyZWFzIG9mIExpbWl0ZWQgU3RhdGVob29kOiBJ
bnRyb2R1Y3Rpb24gYW5kIE92ZXJ2aWV3PC90aXRsZT48c2Vjb25kYXJ5LXRpdGxlPkdvdmVybmFu
Y2UgV2l0aG91dCBBIFN0YXRlOiBQb2xpY2llcyBhbmQgUG9saXRpY3MgaW4gQXJlYXMgb2YgTGlt
aXRlZCBTdGF0ZWhvb2Q8L3NlY29uZGFyeS10aXRsZT48L3RpdGxlcz48cGFnZXM+MS0zODwvcGFn
ZXM+PGRhdGVzPjx5ZWFyPjIwMTE8L3llYXI+PC9kYXRlcz48cHViLWxvY2F0aW9uPk5ldyBZb3Jr
PC9wdWItbG9jYXRpb24+PHB1Ymxpc2hlcj5Db2x1bWJpYSBVbml2ZXJzaXR5IFByZXNzPC9wdWJs
aXNoZXI+PHVybHM+PC91cmxzPjwvcmVjb3JkPjwvQ2l0ZT48Q2l0ZT48QXV0aG9yPkhhdWZsZXI8
L0F1dGhvcj48WWVhcj4yMDAxPC9ZZWFyPjxSZWNOdW0+MzYwMDE8L1JlY051bT48cmVjb3JkPjxy
ZWMtbnVtYmVyPjM2MDAxPC9yZWMtbnVtYmVyPjxmb3JlaWduLWtleXM+PGtleSBhcHA9IkVOIiBk
Yi1pZD0iemQ5OXB3c2V6cndkeDVlcDA1aXh2c3dtdHRyOXBhYXRlMHNkIiB0aW1lc3RhbXA9IjE0
OTIxODgxNzUiPjM2MDAxPC9rZXk+PC9mb3JlaWduLWtleXM+PHJlZi10eXBlIG5hbWU9IkJvb2si
PjY8L3JlZi10eXBlPjxjb250cmlidXRvcnM+PGF1dGhvcnM+PGF1dGhvcj5WaXJnaW5pYSBIYXVm
bGVyPC9hdXRob3I+PC9hdXRob3JzPjwvY29udHJpYnV0b3JzPjx0aXRsZXM+PHRpdGxlPkEgUHVi
bGljIFJvbGUgZm9yIHRoZSBQcml2YXRlIFNlY3RvcjogSW5kdXN0cnkgU2VsZi1SZWd1bGF0aW9u
IGluIGEgR2xvYmFsIEVjb25vbXk8L3RpdGxlPjwvdGl0bGVzPjxwYWdlcz4xNjA8L3BhZ2VzPjxr
ZXl3b3Jkcz48a2V5d29yZD5IYXZlIGluIG15IGxpYnJhcnk8L2tleXdvcmQ+PGtleXdvcmQ+cHJp
dmF0aXphdGlvbiBvZiBlbnZpcm9ubWVudGFsIGdvdmVybmFuY2U8L2tleXdvcmQ+PGtleXdvcmQ+
YnVzaW5lc3Mgc2VsZi1yZWd1bGF0aW9uPC9rZXl3b3JkPjxrZXl3b3JkPkZvcmVzdCBjZXJ0aWZp
Y2F0aW9uPC9rZXl3b3JkPjxrZXl3b3JkPnNvY2lhbCByZXNwb25zaWJpbGl0eSBvZiBidXNpbmVz
cyBldGhpY3M8L2tleXdvcmQ+PGtleXdvcmQ+SW50ZXJuYXRpb25hbCBidXNpbmVzcyBlbnRlcnBy
aXNlcy1Nb3JhbCBhbmQgZXRoaWNhbCBhc3BlY3RzPC9rZXl3b3JkPjxrZXl3b3JkPkNvcnBvcmF0
aW9ucy1tb3JhbCBhbmQgZXRoaWNhbCBhc3BlY3RzPC9rZXl3b3JkPjxrZXl3b3JkPmludGVybmF0
aW9uYWwgYnVzaW5lc3MgZW50ZXJwcmlzZXMtU29jaWFsIGFzcGVjdHM8L2tleXdvcmQ+PGtleXdv
cmQ+R2xvYmFsaXphdGlvbjwva2V5d29yZD48a2V5d29yZD5sYWJvciBsYXdzIGFuZCBsZWdpc2xh
dGlvbjwva2V5d29yZD48a2V5d29yZD5kYXRhIHByb3RlY3Rpb24tbGF3IGFuZCBsZWdpc2xhdGlv
bjwva2V5d29yZD48a2V5d29yZD5mb3JlaWduIHRyYWRlIHJlZ3VsYXRpb248L2tleXdvcmQ+PGtl
eXdvcmQ+RW52aXJvbm1lbnRhbCBsYXc8L2tleXdvcmQ+PC9rZXl3b3Jkcz48ZGF0ZXM+PHllYXI+
MjAwMTwveWVhcj48L2RhdGVzPjxwdWItbG9jYXRpb24+V2FzaGluZ3RvbiwgREM8L3B1Yi1sb2Nh
dGlvbj48cHVibGlzaGVyPkNhcm5lZ2llIEVuZG93bWVudCBmb3IgSW50ZXJuYXRpb25hbCBQZWFj
ZTwvcHVibGlzaGVyPjxpc2JuPjA4NzAwMzE3Njc8L2lzYm4+PGFjY2Vzc2lvbi1udW0+MjAwMTAw
MjM1MjwvYWNjZXNzaW9uLW51bT48Y2FsbC1udW0+SEQ2MC5IMzkyICAgMjAwMDwvY2FsbC1udW0+
PGxhYmVsPmhvbmd3ZW4mI3hEOzE4MjwvbGFiZWw+PHVybHM+PC91cmxzPjwvcmVjb3JkPjwvQ2l0
ZT48Q2l0ZT48QXV0aG9yPkN1dGxlcjwvQXV0aG9yPjxZZWFyPjE5OTk8L1llYXI+PFJlY051bT4z
ODY0NTwvUmVjTnVtPjxyZWNvcmQ+PHJlYy1udW1iZXI+Mzg2NDU8L3JlYy1udW1iZXI+PGZvcmVp
Z24ta2V5cz48a2V5IGFwcD0iRU4iIGRiLWlkPSJ6ZDk5cHdzZXpyd2R4NWVwMDVpeHZzd210dHI5
cGFhdGUwc2QiIHRpbWVzdGFtcD0iMTQ5MjE4ODE3NiI+Mzg2NDU8L2tleT48L2ZvcmVpZ24ta2V5
cz48cmVmLXR5cGUgbmFtZT0iQm9vayBTZWN0aW9uIj41PC9yZWYtdHlwZT48Y29udHJpYnV0b3Jz
PjxhdXRob3JzPjxhdXRob3I+Q3V0bGVyLCBDbGFpcmU8L2F1dGhvcj48YXV0aG9yPlZpcmdpbmlh
IEhhdWZsZXI8L2F1dGhvcj48YXV0aG9yPlRvbnkgUG9ydGVyPC9hdXRob3I+PC9hdXRob3JzPjxz
ZWNvbmRhcnktYXV0aG9ycz48YXV0aG9yPkN1dGxlciwgQ2xhaXJlPC9hdXRob3I+PGF1dGhvcj5W
aXJnaW5pYSBIYXVmbGVyPC9hdXRob3I+PGF1dGhvcj5Ub255IFBvcnRlcjwvYXV0aG9yPjwvc2Vj
b25kYXJ5LWF1dGhvcnM+PC9jb250cmlidXRvcnM+PHRpdGxlcz48dGl0bGU+UHJpdmF0ZSBBdXRo
b3JpdHkgYW5kIEludGVybmF0aW9uYWwgQWZmYWlyczwvdGl0bGU+PHNlY29uZGFyeS10aXRsZT5Q
cml2YXRlIEF1dGhvcml0eSBpbiBJbnRlcm5hdGlvbmFsIFBvbGl0aWNzPC9zZWNvbmRhcnktdGl0
bGU+PC90aXRsZXM+PHBhZ2VzPjMtMjg8L3BhZ2VzPjxrZXl3b3Jkcz48a2V5d29yZD5DZXJ0aWZp
Y2F0aW9uPC9rZXl3b3JkPjxrZXl3b3JkPnByaXZhdGUgYXV0aG9yaXR5PC9rZXl3b3JkPjxrZXl3
b3JkPmxlZ2l0aW1hY3k8L2tleXdvcmQ+PGtleXdvcmQ+Z292ZXJuYW5jZTwva2V5d29yZD48L2tl
eXdvcmRzPjxkYXRlcz48eWVhcj4xOTk5PC95ZWFyPjwvZGF0ZXM+PHB1Yi1sb2NhdGlvbj5OZXcg
WW9yazwvcHViLWxvY2F0aW9uPjxwdWJsaXNoZXI+U1VOWSBQcmVzczwvcHVibGlzaGVyPjxsYWJl
bD5BcnRpY2xlcyYjeEQ7ODE8L2xhYmVsPjx1cmxzPjwvdXJscz48L3JlY29yZD48L0NpdGU+PENp
dGU+PEF1dGhvcj5Nb2w8L0F1dGhvcj48WWVhcj4yMDAyPC9ZZWFyPjxSZWNOdW0+MzQ1NTQ8L1Jl
Y051bT48cmVjb3JkPjxyZWMtbnVtYmVyPjM0NTU0PC9yZWMtbnVtYmVyPjxmb3JlaWduLWtleXM+
PGtleSBhcHA9IkVOIiBkYi1pZD0iemQ5OXB3c2V6cndkeDVlcDA1aXh2c3dtdHRyOXBhYXRlMHNk
IiB0aW1lc3RhbXA9IjE0OTIxODgxNzQiPjM0NTU0PC9rZXk+PC9mb3JlaWduLWtleXM+PHJlZi10
eXBlIG5hbWU9IkpvdXJuYWwgQXJ0aWNsZSI+MTc8L3JlZi10eXBlPjxjb250cmlidXRvcnM+PGF1
dGhvcnM+PGF1dGhvcj5Nb2wsIEFydGh1ciBQLiBKLjwvYXV0aG9yPjwvYXV0aG9ycz48L2NvbnRy
aWJ1dG9ycz48dGl0bGVzPjx0aXRsZT5FY29sb2dpY2FsIE1vZGVybml6YXRpb24gYW5kIHRoZSBH
bG9iYWwgRWNvbm9teTwvdGl0bGU+PHNlY29uZGFyeS10aXRsZT5HbG9iYWwgRW52aXJvbm1lbnRh
bCBQb2xpdGljczwvc2Vjb25kYXJ5LXRpdGxlPjwvdGl0bGVzPjxwZXJpb2RpY2FsPjxmdWxsLXRp
dGxlPkdsb2JhbCBFbnZpcm9ubWVudGFsIFBvbGl0aWNzPC9mdWxsLXRpdGxlPjwvcGVyaW9kaWNh
bD48cGFnZXM+OTItMTE1PC9wYWdlcz48dm9sdW1lPjI8L3ZvbHVtZT48bnVtYmVyPjI8L251bWJl
cj48ZGF0ZXM+PHllYXI+MjAwMjwveWVhcj48cHViLWRhdGVzPjxkYXRlPjIwMDIvMDUvMDE8L2Rh
dGU+PC9wdWItZGF0ZXM+PC9kYXRlcz48cHVibGlzaGVyPk1JVCBQcmVzczwvcHVibGlzaGVyPjxp
c2JuPjE1MjYtMzgwMDwvaXNibj48dXJscz48cmVsYXRlZC11cmxzPjx1cmw+aHR0cDovL2R4LmRv
aS5vcmcvMTAuMTE2Mi8xNTI2MzgwMDI2MDA0Nzg0NDwvdXJsPjwvcmVsYXRlZC11cmxzPjwvdXJs
cz48ZWxlY3Ryb25pYy1yZXNvdXJjZS1udW0+MTAuMTE2Mi8xNTI2MzgwMDI2MDA0Nzg0NDwvZWxl
Y3Ryb25pYy1yZXNvdXJjZS1udW0+PGFjY2Vzcy1kYXRlPjIwMTAvMTIvMjM8L2FjY2Vzcy1kYXRl
PjwvcmVjb3JkPjwvQ2l0ZT48Q2l0ZT48QXV0aG9yPkhhamVyPC9BdXRob3I+PFllYXI+MTk5NTwv
WWVhcj48UmVjTnVtPjQxNjQ2PC9SZWNOdW0+PHJlY29yZD48cmVjLW51bWJlcj40MTY0NjwvcmVj
LW51bWJlcj48Zm9yZWlnbi1rZXlzPjxrZXkgYXBwPSJFTiIgZGItaWQ9InpkOTlwd3NlenJ3ZHg1
ZXAwNWl4dnN3bXR0cjlwYWF0ZTBzZCIgdGltZXN0YW1wPSIxNDkyMTg4MTc3Ij40MTY0Njwva2V5
PjwvZm9yZWlnbi1rZXlzPjxyZWYtdHlwZSBuYW1lPSJCb29rIj42PC9yZWYtdHlwZT48Y29udHJp
YnV0b3JzPjxhdXRob3JzPjxhdXRob3I+SGFqZXIsIE1hYXJ0ZW4gQS48L2F1dGhvcj48L2F1dGhv
cnM+PC9jb250cmlidXRvcnM+PHRpdGxlcz48dGl0bGU+VGhlIHBvbGl0aWNzIG9mIGVudmlyb25t
ZW50YWwgZGlzY291cnNlIDogZWNvbG9naWNhbCBtb2Rlcm5pemF0aW9uIGFuZCB0aGUgcG9saWN5
IHByb2Nlc3M8L3RpdGxlPjwvdGl0bGVzPjxwYWdlcz54aSwgMzMyPC9wYWdlcz48a2V5d29yZHM+
PGtleXdvcmQ+RW52aXJvbm1lbnRhbCBwb2xpY3kuPC9rZXl3b3JkPjxrZXl3b3JkPkVjb2xvZ3ku
PC9rZXl3b3JkPjxrZXl3b3JkPkVjb25vbWljIGRldmVsb3BtZW50IEVudmlyb25tZW50YWwgYXNw
ZWN0cy48L2tleXdvcmQ+PC9rZXl3b3Jkcz48ZGF0ZXM+PHllYXI+MTk5NTwveWVhcj48L2RhdGVz
PjxwdWItbG9jYXRpb24+T3hmb3JkIFtFbmdsYW5kXSA7IE5ldyBZb3JrPC9wdWItbG9jYXRpb24+
PHB1Ymxpc2hlcj5DbGFyZW5kb24gUHJlc3M8L3B1Ymxpc2hlcj48aXNibj4wMTk4Mjc5Njk4PC9p
c2JuPjxjYWxsLW51bT5HRTE3MCAuSDM2IDE5OTUmI3hEOzM2My43JiN4RDtHRSAxNzAgLkgzNiAx
OTk1JiN4RDtHRSAxNzAgLkgzNiAxOTk1WDwvY2FsbC1udW0+PHVybHM+PC91cmxzPjwvcmVjb3Jk
PjwvQ2l0ZT48L0VuZE5vdGU+AG==
</w:fldData>
        </w:fldChar>
      </w:r>
      <w:r w:rsidR="00B34B7B">
        <w:rPr>
          <w:rFonts w:asciiTheme="majorBidi" w:hAnsiTheme="majorBidi" w:cstheme="majorBidi"/>
          <w:sz w:val="22"/>
          <w:szCs w:val="22"/>
        </w:rPr>
        <w:instrText xml:space="preserve"> ADDIN EN.CITE </w:instrText>
      </w:r>
      <w:r w:rsidR="00B34B7B">
        <w:rPr>
          <w:rFonts w:asciiTheme="majorBidi" w:hAnsiTheme="majorBidi" w:cstheme="majorBidi"/>
          <w:sz w:val="22"/>
          <w:szCs w:val="22"/>
        </w:rPr>
        <w:fldChar w:fldCharType="begin">
          <w:fldData xml:space="preserve">PEVuZE5vdGU+PENpdGU+PEF1dGhvcj5SaXNzZTwvQXV0aG9yPjxZZWFyPjIwMTE8L1llYXI+PFJl
Y051bT44MTk4MjwvUmVjTnVtPjxEaXNwbGF5VGV4dD4oUmlzc2UgMjAxMWMsIGIsIEhhdWZsZXIg
MjAwMSwgQ3V0bGVyLCBIYXVmbGVyLCBhbmQgUG9ydGVyIDE5OTksIE1vbCAyMDAyLCBIYWplciAx
OTk1KTwvRGlzcGxheVRleHQ+PHJlY29yZD48cmVjLW51bWJlcj44MTk4MjwvcmVjLW51bWJlcj48
Zm9yZWlnbi1rZXlzPjxrZXkgYXBwPSJFTiIgZGItaWQ9InpkOTlwd3NlenJ3ZHg1ZXAwNWl4dnN3
bXR0cjlwYWF0ZTBzZCIgdGltZXN0YW1wPSIxNDk0ODQ2MDQ0Ij44MTk4Mjwva2V5PjwvZm9yZWln
bi1rZXlzPjxyZWYtdHlwZSBuYW1lPSJFZGl0ZWQgQm9vayI+Mjg8L3JlZi10eXBlPjxjb250cmli
dXRvcnM+PGF1dGhvcnM+PGF1dGhvcj5UaG9tYXMgUmlzc2U8L2F1dGhvcj48L2F1dGhvcnM+PC9j
b250cmlidXRvcnM+PHRpdGxlcz48dGl0bGU+R292ZXJuYW5jZSBXaXRob3V0IEEgU3RhdGU6IFBv
bGljaWVzIGFuZCBQb2xpdGljcyBpbiBBcmVhcyBvZiBMaW1pdGVkIFN0YXRlaG9vZDwvdGl0bGU+
PC90aXRsZXM+PGRhdGVzPjx5ZWFyPjIwMTE8L3llYXI+PC9kYXRlcz48cHViLWxvY2F0aW9uPk5l
dyBZb3JrPC9wdWItbG9jYXRpb24+PHB1Ymxpc2hlcj5Db2x1bWJpYSBVbml2ZXJzaXR5IFByZXNz
PC9wdWJsaXNoZXI+PHVybHM+PC91cmxzPjwvcmVjb3JkPjwvQ2l0ZT48Q2l0ZT48QXV0aG9yPlJp
c3NlPC9BdXRob3I+PFllYXI+MjAxMTwvWWVhcj48UmVjTnVtPjgxOTgzPC9SZWNOdW0+PHJlY29y
ZD48cmVjLW51bWJlcj44MTk4MzwvcmVjLW51bWJlcj48Zm9yZWlnbi1rZXlzPjxrZXkgYXBwPSJF
TiIgZGItaWQ9InpkOTlwd3NlenJ3ZHg1ZXAwNWl4dnN3bXR0cjlwYWF0ZTBzZCIgdGltZXN0YW1w
PSIxNDk0ODQ2MDQ0Ij44MTk4Mzwva2V5PjwvZm9yZWlnbi1rZXlzPjxyZWYtdHlwZSBuYW1lPSJC
b29rIFNlY3Rpb24iPjU8L3JlZi10eXBlPjxjb250cmlidXRvcnM+PGF1dGhvcnM+PGF1dGhvcj5U
aG9tYXMgUmlzc2U8L2F1dGhvcj48L2F1dGhvcnM+PHNlY29uZGFyeS1hdXRob3JzPjxhdXRob3I+
VGhvbWFzIFJpc3NlPC9hdXRob3I+PC9zZWNvbmRhcnktYXV0aG9ycz48L2NvbnRyaWJ1dG9ycz48
dGl0bGVzPjx0aXRsZT5Hb3Zlcm5hbmNlIGluIEFyZWFzIG9mIExpbWl0ZWQgU3RhdGVob29kOiBJ
bnRyb2R1Y3Rpb24gYW5kIE92ZXJ2aWV3PC90aXRsZT48c2Vjb25kYXJ5LXRpdGxlPkdvdmVybmFu
Y2UgV2l0aG91dCBBIFN0YXRlOiBQb2xpY2llcyBhbmQgUG9saXRpY3MgaW4gQXJlYXMgb2YgTGlt
aXRlZCBTdGF0ZWhvb2Q8L3NlY29uZGFyeS10aXRsZT48L3RpdGxlcz48cGFnZXM+MS0zODwvcGFn
ZXM+PGRhdGVzPjx5ZWFyPjIwMTE8L3llYXI+PC9kYXRlcz48cHViLWxvY2F0aW9uPk5ldyBZb3Jr
PC9wdWItbG9jYXRpb24+PHB1Ymxpc2hlcj5Db2x1bWJpYSBVbml2ZXJzaXR5IFByZXNzPC9wdWJs
aXNoZXI+PHVybHM+PC91cmxzPjwvcmVjb3JkPjwvQ2l0ZT48Q2l0ZT48QXV0aG9yPkhhdWZsZXI8
L0F1dGhvcj48WWVhcj4yMDAxPC9ZZWFyPjxSZWNOdW0+MzYwMDE8L1JlY051bT48cmVjb3JkPjxy
ZWMtbnVtYmVyPjM2MDAxPC9yZWMtbnVtYmVyPjxmb3JlaWduLWtleXM+PGtleSBhcHA9IkVOIiBk
Yi1pZD0iemQ5OXB3c2V6cndkeDVlcDA1aXh2c3dtdHRyOXBhYXRlMHNkIiB0aW1lc3RhbXA9IjE0
OTIxODgxNzUiPjM2MDAxPC9rZXk+PC9mb3JlaWduLWtleXM+PHJlZi10eXBlIG5hbWU9IkJvb2si
PjY8L3JlZi10eXBlPjxjb250cmlidXRvcnM+PGF1dGhvcnM+PGF1dGhvcj5WaXJnaW5pYSBIYXVm
bGVyPC9hdXRob3I+PC9hdXRob3JzPjwvY29udHJpYnV0b3JzPjx0aXRsZXM+PHRpdGxlPkEgUHVi
bGljIFJvbGUgZm9yIHRoZSBQcml2YXRlIFNlY3RvcjogSW5kdXN0cnkgU2VsZi1SZWd1bGF0aW9u
IGluIGEgR2xvYmFsIEVjb25vbXk8L3RpdGxlPjwvdGl0bGVzPjxwYWdlcz4xNjA8L3BhZ2VzPjxr
ZXl3b3Jkcz48a2V5d29yZD5IYXZlIGluIG15IGxpYnJhcnk8L2tleXdvcmQ+PGtleXdvcmQ+cHJp
dmF0aXphdGlvbiBvZiBlbnZpcm9ubWVudGFsIGdvdmVybmFuY2U8L2tleXdvcmQ+PGtleXdvcmQ+
YnVzaW5lc3Mgc2VsZi1yZWd1bGF0aW9uPC9rZXl3b3JkPjxrZXl3b3JkPkZvcmVzdCBjZXJ0aWZp
Y2F0aW9uPC9rZXl3b3JkPjxrZXl3b3JkPnNvY2lhbCByZXNwb25zaWJpbGl0eSBvZiBidXNpbmVz
cyBldGhpY3M8L2tleXdvcmQ+PGtleXdvcmQ+SW50ZXJuYXRpb25hbCBidXNpbmVzcyBlbnRlcnBy
aXNlcy1Nb3JhbCBhbmQgZXRoaWNhbCBhc3BlY3RzPC9rZXl3b3JkPjxrZXl3b3JkPkNvcnBvcmF0
aW9ucy1tb3JhbCBhbmQgZXRoaWNhbCBhc3BlY3RzPC9rZXl3b3JkPjxrZXl3b3JkPmludGVybmF0
aW9uYWwgYnVzaW5lc3MgZW50ZXJwcmlzZXMtU29jaWFsIGFzcGVjdHM8L2tleXdvcmQ+PGtleXdv
cmQ+R2xvYmFsaXphdGlvbjwva2V5d29yZD48a2V5d29yZD5sYWJvciBsYXdzIGFuZCBsZWdpc2xh
dGlvbjwva2V5d29yZD48a2V5d29yZD5kYXRhIHByb3RlY3Rpb24tbGF3IGFuZCBsZWdpc2xhdGlv
bjwva2V5d29yZD48a2V5d29yZD5mb3JlaWduIHRyYWRlIHJlZ3VsYXRpb248L2tleXdvcmQ+PGtl
eXdvcmQ+RW52aXJvbm1lbnRhbCBsYXc8L2tleXdvcmQ+PC9rZXl3b3Jkcz48ZGF0ZXM+PHllYXI+
MjAwMTwveWVhcj48L2RhdGVzPjxwdWItbG9jYXRpb24+V2FzaGluZ3RvbiwgREM8L3B1Yi1sb2Nh
dGlvbj48cHVibGlzaGVyPkNhcm5lZ2llIEVuZG93bWVudCBmb3IgSW50ZXJuYXRpb25hbCBQZWFj
ZTwvcHVibGlzaGVyPjxpc2JuPjA4NzAwMzE3Njc8L2lzYm4+PGFjY2Vzc2lvbi1udW0+MjAwMTAw
MjM1MjwvYWNjZXNzaW9uLW51bT48Y2FsbC1udW0+SEQ2MC5IMzkyICAgMjAwMDwvY2FsbC1udW0+
PGxhYmVsPmhvbmd3ZW4mI3hEOzE4MjwvbGFiZWw+PHVybHM+PC91cmxzPjwvcmVjb3JkPjwvQ2l0
ZT48Q2l0ZT48QXV0aG9yPkN1dGxlcjwvQXV0aG9yPjxZZWFyPjE5OTk8L1llYXI+PFJlY051bT4z
ODY0NTwvUmVjTnVtPjxyZWNvcmQ+PHJlYy1udW1iZXI+Mzg2NDU8L3JlYy1udW1iZXI+PGZvcmVp
Z24ta2V5cz48a2V5IGFwcD0iRU4iIGRiLWlkPSJ6ZDk5cHdzZXpyd2R4NWVwMDVpeHZzd210dHI5
cGFhdGUwc2QiIHRpbWVzdGFtcD0iMTQ5MjE4ODE3NiI+Mzg2NDU8L2tleT48L2ZvcmVpZ24ta2V5
cz48cmVmLXR5cGUgbmFtZT0iQm9vayBTZWN0aW9uIj41PC9yZWYtdHlwZT48Y29udHJpYnV0b3Jz
PjxhdXRob3JzPjxhdXRob3I+Q3V0bGVyLCBDbGFpcmU8L2F1dGhvcj48YXV0aG9yPlZpcmdpbmlh
IEhhdWZsZXI8L2F1dGhvcj48YXV0aG9yPlRvbnkgUG9ydGVyPC9hdXRob3I+PC9hdXRob3JzPjxz
ZWNvbmRhcnktYXV0aG9ycz48YXV0aG9yPkN1dGxlciwgQ2xhaXJlPC9hdXRob3I+PGF1dGhvcj5W
aXJnaW5pYSBIYXVmbGVyPC9hdXRob3I+PGF1dGhvcj5Ub255IFBvcnRlcjwvYXV0aG9yPjwvc2Vj
b25kYXJ5LWF1dGhvcnM+PC9jb250cmlidXRvcnM+PHRpdGxlcz48dGl0bGU+UHJpdmF0ZSBBdXRo
b3JpdHkgYW5kIEludGVybmF0aW9uYWwgQWZmYWlyczwvdGl0bGU+PHNlY29uZGFyeS10aXRsZT5Q
cml2YXRlIEF1dGhvcml0eSBpbiBJbnRlcm5hdGlvbmFsIFBvbGl0aWNzPC9zZWNvbmRhcnktdGl0
bGU+PC90aXRsZXM+PHBhZ2VzPjMtMjg8L3BhZ2VzPjxrZXl3b3Jkcz48a2V5d29yZD5DZXJ0aWZp
Y2F0aW9uPC9rZXl3b3JkPjxrZXl3b3JkPnByaXZhdGUgYXV0aG9yaXR5PC9rZXl3b3JkPjxrZXl3
b3JkPmxlZ2l0aW1hY3k8L2tleXdvcmQ+PGtleXdvcmQ+Z292ZXJuYW5jZTwva2V5d29yZD48L2tl
eXdvcmRzPjxkYXRlcz48eWVhcj4xOTk5PC95ZWFyPjwvZGF0ZXM+PHB1Yi1sb2NhdGlvbj5OZXcg
WW9yazwvcHViLWxvY2F0aW9uPjxwdWJsaXNoZXI+U1VOWSBQcmVzczwvcHVibGlzaGVyPjxsYWJl
bD5BcnRpY2xlcyYjeEQ7ODE8L2xhYmVsPjx1cmxzPjwvdXJscz48L3JlY29yZD48L0NpdGU+PENp
dGU+PEF1dGhvcj5Nb2w8L0F1dGhvcj48WWVhcj4yMDAyPC9ZZWFyPjxSZWNOdW0+MzQ1NTQ8L1Jl
Y051bT48cmVjb3JkPjxyZWMtbnVtYmVyPjM0NTU0PC9yZWMtbnVtYmVyPjxmb3JlaWduLWtleXM+
PGtleSBhcHA9IkVOIiBkYi1pZD0iemQ5OXB3c2V6cndkeDVlcDA1aXh2c3dtdHRyOXBhYXRlMHNk
IiB0aW1lc3RhbXA9IjE0OTIxODgxNzQiPjM0NTU0PC9rZXk+PC9mb3JlaWduLWtleXM+PHJlZi10
eXBlIG5hbWU9IkpvdXJuYWwgQXJ0aWNsZSI+MTc8L3JlZi10eXBlPjxjb250cmlidXRvcnM+PGF1
dGhvcnM+PGF1dGhvcj5Nb2wsIEFydGh1ciBQLiBKLjwvYXV0aG9yPjwvYXV0aG9ycz48L2NvbnRy
aWJ1dG9ycz48dGl0bGVzPjx0aXRsZT5FY29sb2dpY2FsIE1vZGVybml6YXRpb24gYW5kIHRoZSBH
bG9iYWwgRWNvbm9teTwvdGl0bGU+PHNlY29uZGFyeS10aXRsZT5HbG9iYWwgRW52aXJvbm1lbnRh
bCBQb2xpdGljczwvc2Vjb25kYXJ5LXRpdGxlPjwvdGl0bGVzPjxwZXJpb2RpY2FsPjxmdWxsLXRp
dGxlPkdsb2JhbCBFbnZpcm9ubWVudGFsIFBvbGl0aWNzPC9mdWxsLXRpdGxlPjwvcGVyaW9kaWNh
bD48cGFnZXM+OTItMTE1PC9wYWdlcz48dm9sdW1lPjI8L3ZvbHVtZT48bnVtYmVyPjI8L251bWJl
cj48ZGF0ZXM+PHllYXI+MjAwMjwveWVhcj48cHViLWRhdGVzPjxkYXRlPjIwMDIvMDUvMDE8L2Rh
dGU+PC9wdWItZGF0ZXM+PC9kYXRlcz48cHVibGlzaGVyPk1JVCBQcmVzczwvcHVibGlzaGVyPjxp
c2JuPjE1MjYtMzgwMDwvaXNibj48dXJscz48cmVsYXRlZC11cmxzPjx1cmw+aHR0cDovL2R4LmRv
aS5vcmcvMTAuMTE2Mi8xNTI2MzgwMDI2MDA0Nzg0NDwvdXJsPjwvcmVsYXRlZC11cmxzPjwvdXJs
cz48ZWxlY3Ryb25pYy1yZXNvdXJjZS1udW0+MTAuMTE2Mi8xNTI2MzgwMDI2MDA0Nzg0NDwvZWxl
Y3Ryb25pYy1yZXNvdXJjZS1udW0+PGFjY2Vzcy1kYXRlPjIwMTAvMTIvMjM8L2FjY2Vzcy1kYXRl
PjwvcmVjb3JkPjwvQ2l0ZT48Q2l0ZT48QXV0aG9yPkhhamVyPC9BdXRob3I+PFllYXI+MTk5NTwv
WWVhcj48UmVjTnVtPjQxNjQ2PC9SZWNOdW0+PHJlY29yZD48cmVjLW51bWJlcj40MTY0NjwvcmVj
LW51bWJlcj48Zm9yZWlnbi1rZXlzPjxrZXkgYXBwPSJFTiIgZGItaWQ9InpkOTlwd3NlenJ3ZHg1
ZXAwNWl4dnN3bXR0cjlwYWF0ZTBzZCIgdGltZXN0YW1wPSIxNDkyMTg4MTc3Ij40MTY0Njwva2V5
PjwvZm9yZWlnbi1rZXlzPjxyZWYtdHlwZSBuYW1lPSJCb29rIj42PC9yZWYtdHlwZT48Y29udHJp
YnV0b3JzPjxhdXRob3JzPjxhdXRob3I+SGFqZXIsIE1hYXJ0ZW4gQS48L2F1dGhvcj48L2F1dGhv
cnM+PC9jb250cmlidXRvcnM+PHRpdGxlcz48dGl0bGU+VGhlIHBvbGl0aWNzIG9mIGVudmlyb25t
ZW50YWwgZGlzY291cnNlIDogZWNvbG9naWNhbCBtb2Rlcm5pemF0aW9uIGFuZCB0aGUgcG9saWN5
IHByb2Nlc3M8L3RpdGxlPjwvdGl0bGVzPjxwYWdlcz54aSwgMzMyPC9wYWdlcz48a2V5d29yZHM+
PGtleXdvcmQ+RW52aXJvbm1lbnRhbCBwb2xpY3kuPC9rZXl3b3JkPjxrZXl3b3JkPkVjb2xvZ3ku
PC9rZXl3b3JkPjxrZXl3b3JkPkVjb25vbWljIGRldmVsb3BtZW50IEVudmlyb25tZW50YWwgYXNw
ZWN0cy48L2tleXdvcmQ+PC9rZXl3b3Jkcz48ZGF0ZXM+PHllYXI+MTk5NTwveWVhcj48L2RhdGVz
PjxwdWItbG9jYXRpb24+T3hmb3JkIFtFbmdsYW5kXSA7IE5ldyBZb3JrPC9wdWItbG9jYXRpb24+
PHB1Ymxpc2hlcj5DbGFyZW5kb24gUHJlc3M8L3B1Ymxpc2hlcj48aXNibj4wMTk4Mjc5Njk4PC9p
c2JuPjxjYWxsLW51bT5HRTE3MCAuSDM2IDE5OTUmI3hEOzM2My43JiN4RDtHRSAxNzAgLkgzNiAx
OTk1JiN4RDtHRSAxNzAgLkgzNiAxOTk1WDwvY2FsbC1udW0+PHVybHM+PC91cmxzPjwvcmVjb3Jk
PjwvQ2l0ZT48L0VuZE5vdGU+AG==
</w:fldData>
        </w:fldChar>
      </w:r>
      <w:r w:rsidR="00B34B7B">
        <w:rPr>
          <w:rFonts w:asciiTheme="majorBidi" w:hAnsiTheme="majorBidi" w:cstheme="majorBidi"/>
          <w:sz w:val="22"/>
          <w:szCs w:val="22"/>
        </w:rPr>
        <w:instrText xml:space="preserve"> ADDIN EN.CITE.DATA </w:instrText>
      </w:r>
      <w:r w:rsidR="00B34B7B">
        <w:rPr>
          <w:rFonts w:asciiTheme="majorBidi" w:hAnsiTheme="majorBidi" w:cstheme="majorBidi"/>
          <w:sz w:val="22"/>
          <w:szCs w:val="22"/>
        </w:rPr>
      </w:r>
      <w:r w:rsidR="00B34B7B">
        <w:rPr>
          <w:rFonts w:asciiTheme="majorBidi" w:hAnsiTheme="majorBidi" w:cstheme="majorBidi"/>
          <w:sz w:val="22"/>
          <w:szCs w:val="22"/>
        </w:rPr>
        <w:fldChar w:fldCharType="end"/>
      </w:r>
      <w:r>
        <w:rPr>
          <w:rFonts w:asciiTheme="majorBidi" w:hAnsiTheme="majorBidi" w:cstheme="majorBidi"/>
          <w:sz w:val="22"/>
          <w:szCs w:val="22"/>
        </w:rPr>
      </w:r>
      <w:r>
        <w:rPr>
          <w:rFonts w:asciiTheme="majorBidi" w:hAnsiTheme="majorBidi" w:cstheme="majorBidi"/>
          <w:sz w:val="22"/>
          <w:szCs w:val="22"/>
        </w:rPr>
        <w:fldChar w:fldCharType="separate"/>
      </w:r>
      <w:r w:rsidR="00B34B7B">
        <w:rPr>
          <w:rFonts w:asciiTheme="majorBidi" w:hAnsiTheme="majorBidi" w:cstheme="majorBidi"/>
          <w:noProof/>
          <w:sz w:val="22"/>
          <w:szCs w:val="22"/>
        </w:rPr>
        <w:t>(Risse 2011c, b, Haufler 2001, Cutler, Haufler, and Porter 1999, Mol 2002, Hajer 1995)</w:t>
      </w:r>
      <w:r>
        <w:rPr>
          <w:rFonts w:asciiTheme="majorBidi" w:hAnsiTheme="majorBidi" w:cstheme="majorBidi"/>
          <w:sz w:val="22"/>
          <w:szCs w:val="22"/>
        </w:rPr>
        <w:fldChar w:fldCharType="end"/>
      </w:r>
      <w:r>
        <w:rPr>
          <w:rFonts w:asciiTheme="majorBidi" w:hAnsiTheme="majorBidi" w:cstheme="majorBidi"/>
          <w:sz w:val="22"/>
          <w:szCs w:val="22"/>
        </w:rPr>
        <w:t>. Within these broad trends, a range of actors, reinforced by a growing body of applied scholarship</w:t>
      </w:r>
      <w:r w:rsidR="00DA4489">
        <w:rPr>
          <w:rFonts w:asciiTheme="majorBidi" w:hAnsiTheme="majorBidi" w:cstheme="majorBidi"/>
          <w:sz w:val="22"/>
          <w:szCs w:val="22"/>
        </w:rPr>
        <w:t xml:space="preserve"> </w:t>
      </w:r>
      <w:r>
        <w:rPr>
          <w:rFonts w:asciiTheme="majorBidi" w:hAnsiTheme="majorBidi" w:cstheme="majorBidi"/>
          <w:sz w:val="22"/>
          <w:szCs w:val="22"/>
        </w:rPr>
        <w:t xml:space="preserve">have focused on enhancing “good governance” in targeted states by drawing on, and championing, </w:t>
      </w:r>
      <w:r w:rsidR="002E1D50">
        <w:rPr>
          <w:rFonts w:asciiTheme="majorBidi" w:hAnsiTheme="majorBidi" w:cstheme="majorBidi"/>
          <w:sz w:val="22"/>
          <w:szCs w:val="22"/>
        </w:rPr>
        <w:t xml:space="preserve">a particular class of </w:t>
      </w:r>
      <w:r>
        <w:rPr>
          <w:rFonts w:asciiTheme="majorBidi" w:hAnsiTheme="majorBidi" w:cstheme="majorBidi"/>
          <w:sz w:val="22"/>
          <w:szCs w:val="22"/>
        </w:rPr>
        <w:t>transnationa</w:t>
      </w:r>
      <w:r w:rsidR="007F3F51">
        <w:rPr>
          <w:rFonts w:asciiTheme="majorBidi" w:hAnsiTheme="majorBidi" w:cstheme="majorBidi"/>
          <w:sz w:val="22"/>
          <w:szCs w:val="22"/>
        </w:rPr>
        <w:t xml:space="preserve">l policy interventions </w:t>
      </w:r>
      <w:r w:rsidR="002E1D50">
        <w:rPr>
          <w:rFonts w:asciiTheme="majorBidi" w:hAnsiTheme="majorBidi" w:cstheme="majorBidi"/>
          <w:sz w:val="22"/>
          <w:szCs w:val="22"/>
        </w:rPr>
        <w:t>that draw on economic incentives for fostering domestic support</w:t>
      </w:r>
      <w:r w:rsidR="00782D7C">
        <w:rPr>
          <w:rFonts w:asciiTheme="majorBidi" w:hAnsiTheme="majorBidi" w:cstheme="majorBidi"/>
          <w:sz w:val="22"/>
          <w:szCs w:val="22"/>
        </w:rPr>
        <w:t xml:space="preserve"> and influence</w:t>
      </w:r>
      <w:r w:rsidR="0060268D">
        <w:rPr>
          <w:rFonts w:asciiTheme="majorBidi" w:hAnsiTheme="majorBidi" w:cstheme="majorBidi"/>
          <w:sz w:val="22"/>
          <w:szCs w:val="22"/>
        </w:rPr>
        <w:t xml:space="preserve">. </w:t>
      </w:r>
      <w:r w:rsidR="00862DFB">
        <w:rPr>
          <w:rFonts w:asciiTheme="majorBidi" w:hAnsiTheme="majorBidi" w:cstheme="majorBidi"/>
          <w:sz w:val="22"/>
          <w:szCs w:val="22"/>
        </w:rPr>
        <w:t>T</w:t>
      </w:r>
      <w:r w:rsidR="0060268D">
        <w:rPr>
          <w:rFonts w:asciiTheme="majorBidi" w:hAnsiTheme="majorBidi" w:cstheme="majorBidi"/>
          <w:sz w:val="22"/>
          <w:szCs w:val="22"/>
        </w:rPr>
        <w:t xml:space="preserve">wo </w:t>
      </w:r>
      <w:r w:rsidR="00862DFB">
        <w:rPr>
          <w:rFonts w:asciiTheme="majorBidi" w:hAnsiTheme="majorBidi" w:cstheme="majorBidi"/>
          <w:sz w:val="22"/>
          <w:szCs w:val="22"/>
        </w:rPr>
        <w:t xml:space="preserve">distinct, but related, </w:t>
      </w:r>
      <w:r w:rsidR="0060268D">
        <w:rPr>
          <w:rFonts w:asciiTheme="majorBidi" w:hAnsiTheme="majorBidi" w:cstheme="majorBidi"/>
          <w:sz w:val="22"/>
          <w:szCs w:val="22"/>
        </w:rPr>
        <w:t xml:space="preserve">forms have been used: </w:t>
      </w:r>
      <w:r w:rsidR="007B76D1">
        <w:rPr>
          <w:rFonts w:asciiTheme="majorBidi" w:hAnsiTheme="majorBidi" w:cstheme="majorBidi"/>
          <w:sz w:val="22"/>
          <w:szCs w:val="22"/>
        </w:rPr>
        <w:t xml:space="preserve">a) </w:t>
      </w:r>
      <w:r w:rsidR="00862DFB">
        <w:rPr>
          <w:rFonts w:asciiTheme="majorBidi" w:hAnsiTheme="majorBidi" w:cstheme="majorBidi"/>
          <w:sz w:val="22"/>
          <w:szCs w:val="22"/>
        </w:rPr>
        <w:t xml:space="preserve">the creation of </w:t>
      </w:r>
      <w:r w:rsidR="0060268D">
        <w:rPr>
          <w:rFonts w:asciiTheme="majorBidi" w:hAnsiTheme="majorBidi" w:cstheme="majorBidi"/>
          <w:sz w:val="22"/>
          <w:szCs w:val="22"/>
        </w:rPr>
        <w:t>public or private capital funds</w:t>
      </w:r>
      <w:r w:rsidR="007B76D1">
        <w:rPr>
          <w:rFonts w:asciiTheme="majorBidi" w:hAnsiTheme="majorBidi" w:cstheme="majorBidi"/>
          <w:sz w:val="22"/>
          <w:szCs w:val="22"/>
        </w:rPr>
        <w:t xml:space="preserve"> (commonly known as international finance mechanisms)</w:t>
      </w:r>
      <w:r w:rsidR="00862DFB">
        <w:rPr>
          <w:rFonts w:asciiTheme="majorBidi" w:hAnsiTheme="majorBidi" w:cstheme="majorBidi"/>
          <w:sz w:val="22"/>
          <w:szCs w:val="22"/>
        </w:rPr>
        <w:t xml:space="preserve"> and </w:t>
      </w:r>
      <w:r w:rsidR="007B76D1">
        <w:rPr>
          <w:rFonts w:asciiTheme="majorBidi" w:hAnsiTheme="majorBidi" w:cstheme="majorBidi"/>
          <w:sz w:val="22"/>
          <w:szCs w:val="22"/>
        </w:rPr>
        <w:t xml:space="preserve">b) preferential treatment for accessing global value chains (referred to as eco-labeling, product certification, private authority and private governance). Over the last 30 years, this class of  </w:t>
      </w:r>
      <w:r w:rsidR="007B76D1">
        <w:rPr>
          <w:rFonts w:asciiTheme="majorBidi" w:hAnsiTheme="majorBidi" w:cstheme="majorBidi"/>
          <w:sz w:val="22"/>
          <w:szCs w:val="22"/>
        </w:rPr>
        <w:t>“finance and market driven” (FMD)</w:t>
      </w:r>
      <w:r w:rsidR="007B76D1">
        <w:rPr>
          <w:rFonts w:asciiTheme="majorBidi" w:hAnsiTheme="majorBidi" w:cstheme="majorBidi"/>
          <w:sz w:val="22"/>
          <w:szCs w:val="22"/>
        </w:rPr>
        <w:t xml:space="preserve"> policy tools have become, by far, the preferred approach to promoting targeted governance challenges in the Global south.</w:t>
      </w:r>
    </w:p>
    <w:p w14:paraId="09917742" w14:textId="77777777" w:rsidR="00853C6D" w:rsidRDefault="00853C6D" w:rsidP="00B827D3">
      <w:pPr>
        <w:ind w:firstLine="720"/>
        <w:contextualSpacing/>
        <w:mirrorIndents/>
        <w:rPr>
          <w:rFonts w:asciiTheme="majorBidi" w:hAnsiTheme="majorBidi" w:cstheme="majorBidi"/>
          <w:sz w:val="22"/>
          <w:szCs w:val="22"/>
        </w:rPr>
      </w:pPr>
    </w:p>
    <w:p w14:paraId="21DF3225" w14:textId="7224E47A" w:rsidR="00606B57" w:rsidRDefault="00606B57" w:rsidP="00B827D3">
      <w:pPr>
        <w:ind w:firstLine="720"/>
        <w:contextualSpacing/>
        <w:mirrorIndents/>
        <w:rPr>
          <w:rFonts w:asciiTheme="majorBidi" w:hAnsiTheme="majorBidi" w:cstheme="majorBidi"/>
          <w:sz w:val="22"/>
          <w:szCs w:val="22"/>
        </w:rPr>
      </w:pPr>
      <w:r>
        <w:rPr>
          <w:rFonts w:asciiTheme="majorBidi" w:hAnsiTheme="majorBidi" w:cstheme="majorBidi"/>
          <w:sz w:val="22"/>
          <w:szCs w:val="22"/>
        </w:rPr>
        <w:t xml:space="preserve">The result has been the development of a rich suite of interventions spanning the creation of international financing funds such as the Global Environmental Facility and Forest Carbon Partnership fund, to “non-state market driven” (NSMD) </w:t>
      </w:r>
      <w:r w:rsidR="00AA4592">
        <w:rPr>
          <w:rFonts w:asciiTheme="majorBidi" w:hAnsiTheme="majorBidi" w:cstheme="majorBidi"/>
          <w:sz w:val="22"/>
          <w:szCs w:val="22"/>
        </w:rPr>
        <w:t xml:space="preserve">or private </w:t>
      </w:r>
      <w:r>
        <w:rPr>
          <w:rFonts w:asciiTheme="majorBidi" w:hAnsiTheme="majorBidi" w:cstheme="majorBidi"/>
          <w:sz w:val="22"/>
          <w:szCs w:val="22"/>
        </w:rPr>
        <w:t xml:space="preserve">global governance </w:t>
      </w:r>
      <w:r>
        <w:rPr>
          <w:rFonts w:asciiTheme="majorBidi" w:hAnsiTheme="majorBidi" w:cstheme="majorBidi"/>
          <w:sz w:val="22"/>
          <w:szCs w:val="22"/>
        </w:rPr>
        <w:fldChar w:fldCharType="begin"/>
      </w:r>
      <w:r>
        <w:rPr>
          <w:rFonts w:asciiTheme="majorBidi" w:hAnsiTheme="majorBidi" w:cstheme="majorBidi"/>
          <w:sz w:val="22"/>
          <w:szCs w:val="22"/>
        </w:rPr>
        <w:instrText xml:space="preserve"> ADDIN EN.CITE &lt;EndNote&gt;&lt;Cite&gt;&lt;Author&gt;Cashore&lt;/Author&gt;&lt;Year&gt;2002&lt;/Year&gt;&lt;RecNum&gt;35116&lt;/RecNum&gt;&lt;DisplayText&gt;(Cashore 2002)&lt;/DisplayText&gt;&lt;record&gt;&lt;rec-number&gt;35116&lt;/rec-number&gt;&lt;foreign-keys&gt;&lt;key app="EN" db-id="zd99pwsezrwdx5ep05ixvswmttr9paate0sd" timestamp="1492188174"&gt;35116&lt;/key&gt;&lt;/foreign-keys&gt;&lt;ref-type name="Journal Article"&gt;17&lt;/ref-type&gt;&lt;contributors&gt;&lt;authors&gt;&lt;author&gt;Cashore, Benjamin&lt;/author&gt;&lt;/authors&gt;&lt;/contributors&gt;&lt;titles&gt;&lt;title&gt;Legitimacy and the Privatization of Environmental Governance: How Non‚ÄìState Market‚ÄìDriven (NSMD) Governance Systems Gain Rule‚ÄìMaking Authority&lt;/title&gt;&lt;secondary-title&gt;Governance&lt;/secondary-title&gt;&lt;/titles&gt;&lt;periodical&gt;&lt;full-title&gt;Governance&lt;/full-title&gt;&lt;/periodical&gt;&lt;pages&gt;N&lt;/pages&gt;&lt;volume&gt;15&lt;/volume&gt;&lt;number&gt;4&lt;/number&gt;&lt;keywords&gt;&lt;keyword&gt;ENVIRONMENTAL policy&lt;/keyword&gt;&lt;keyword&gt;LEGITIMACY of governments&lt;/keyword&gt;&lt;keyword&gt;PRIVATIZATION&lt;/keyword&gt;&lt;/keywords&gt;&lt;dates&gt;&lt;year&gt;2002&lt;/year&gt;&lt;/dates&gt;&lt;publisher&gt;Wiley-Blackwell&lt;/publisher&gt;&lt;isbn&gt;09521895&lt;/isbn&gt;&lt;accession-num&gt;7241109&lt;/accession-num&gt;&lt;work-type&gt;Article&lt;/work-type&gt;&lt;urls&gt;&lt;related-urls&gt;&lt;url&gt;http://search.ebscohost.com/login.aspx?direct=true&amp;amp;db=aph&amp;amp;AN=7241109&amp;amp;site=ehost-live&lt;/url&gt;&lt;/related-urls&gt;&lt;/urls&gt;&lt;remote-database-name&gt;aph&lt;/remote-database-name&gt;&lt;remote-database-provider&gt;EBSCOhost&lt;/remote-database-provider&gt;&lt;/record&gt;&lt;/Cite&gt;&lt;/EndNote&gt;</w:instrText>
      </w:r>
      <w:r>
        <w:rPr>
          <w:rFonts w:asciiTheme="majorBidi" w:hAnsiTheme="majorBidi" w:cstheme="majorBidi"/>
          <w:sz w:val="22"/>
          <w:szCs w:val="22"/>
        </w:rPr>
        <w:fldChar w:fldCharType="separate"/>
      </w:r>
      <w:r>
        <w:rPr>
          <w:rFonts w:asciiTheme="majorBidi" w:hAnsiTheme="majorBidi" w:cstheme="majorBidi"/>
          <w:noProof/>
          <w:sz w:val="22"/>
          <w:szCs w:val="22"/>
        </w:rPr>
        <w:t>(Cashore 2002)</w:t>
      </w:r>
      <w:r>
        <w:rPr>
          <w:rFonts w:asciiTheme="majorBidi" w:hAnsiTheme="majorBidi" w:cstheme="majorBidi"/>
          <w:sz w:val="22"/>
          <w:szCs w:val="22"/>
        </w:rPr>
        <w:fldChar w:fldCharType="end"/>
      </w:r>
      <w:r>
        <w:rPr>
          <w:rFonts w:asciiTheme="majorBidi" w:hAnsiTheme="majorBidi" w:cstheme="majorBidi"/>
          <w:sz w:val="22"/>
          <w:szCs w:val="22"/>
        </w:rPr>
        <w:t xml:space="preserve"> institutions that derive authority from demand along global value chains for products certified as produced in environmentally and socially responsible ways. These efforts have been developed, and applied, by a range of international organizations from development aid agencies such as USAID, GIZ, and CIDA, the World Bank, the United Nations Forum on Forests </w:t>
      </w:r>
      <w:r>
        <w:rPr>
          <w:rFonts w:asciiTheme="majorBidi" w:hAnsiTheme="majorBidi" w:cstheme="majorBidi"/>
          <w:sz w:val="22"/>
          <w:szCs w:val="22"/>
        </w:rPr>
        <w:fldChar w:fldCharType="begin"/>
      </w:r>
      <w:r>
        <w:rPr>
          <w:rFonts w:asciiTheme="majorBidi" w:hAnsiTheme="majorBidi" w:cstheme="majorBidi"/>
          <w:sz w:val="22"/>
          <w:szCs w:val="22"/>
        </w:rPr>
        <w:instrText xml:space="preserve"> ADDIN EN.CITE &lt;EndNote&gt;&lt;Cite&gt;&lt;Author&gt;Cashore&lt;/Author&gt;&lt;Year&gt;2013&lt;/Year&gt;&lt;RecNum&gt;82002&lt;/RecNum&gt;&lt;DisplayText&gt;(Cashore and Irland 2013)&lt;/DisplayText&gt;&lt;record&gt;&lt;rec-number&gt;82002&lt;/rec-number&gt;&lt;foreign-keys&gt;&lt;key app="EN" db-id="zd99pwsezrwdx5ep05ixvswmttr9paate0sd" timestamp="1494846044"&gt;82002&lt;/key&gt;&lt;/foreign-keys&gt;&lt;ref-type name="Conference Paper"&gt;47&lt;/ref-type&gt;&lt;contributors&gt;&lt;authors&gt;&lt;author&gt;Benjamin Cashore&lt;/author&gt;&lt;author&gt;Lloyd Irland&lt;/author&gt;&lt;/authors&gt;&lt;/contributors&gt;&lt;titles&gt;&lt;title&gt;The Economic and Social Contributions of Forests:  Implications for the Private Sector Role  in Forest Financing&lt;/title&gt;&lt;secondary-title&gt;The United Nations Forum on Forests’ (UNFF) conference &amp;apos;Forests and Economic Development&amp;apos;&lt;/secondary-title&gt;&lt;/titles&gt;&lt;volume&gt; “White Paper” discussed at s  Istanbul, April 2013. &lt;/volume&gt;&lt;num-vols&gt;Side event on  Private sector and forest financing &lt;/num-vols&gt;&lt;dates&gt;&lt;year&gt;2013&lt;/year&gt;&lt;pub-dates&gt;&lt;date&gt;April 11&lt;/date&gt;&lt;/pub-dates&gt;&lt;/dates&gt;&lt;pub-location&gt;Istanbul, Turkey&lt;/pub-location&gt;&lt;publisher&gt;Organized by Yale University’s Governance, Environment &amp;amp; Markets Initiative and the International Union of Forest Research Organizations (IUFRO)&lt;/publisher&gt;&lt;urls&gt;&lt;/urls&gt;&lt;/record&gt;&lt;/Cite&gt;&lt;/EndNote&gt;</w:instrText>
      </w:r>
      <w:r>
        <w:rPr>
          <w:rFonts w:asciiTheme="majorBidi" w:hAnsiTheme="majorBidi" w:cstheme="majorBidi"/>
          <w:sz w:val="22"/>
          <w:szCs w:val="22"/>
        </w:rPr>
        <w:fldChar w:fldCharType="separate"/>
      </w:r>
      <w:r>
        <w:rPr>
          <w:rFonts w:asciiTheme="majorBidi" w:hAnsiTheme="majorBidi" w:cstheme="majorBidi"/>
          <w:noProof/>
          <w:sz w:val="22"/>
          <w:szCs w:val="22"/>
        </w:rPr>
        <w:t>(Cashore and Irland 2013)</w:t>
      </w:r>
      <w:r>
        <w:rPr>
          <w:rFonts w:asciiTheme="majorBidi" w:hAnsiTheme="majorBidi" w:cstheme="majorBidi"/>
          <w:sz w:val="22"/>
          <w:szCs w:val="22"/>
        </w:rPr>
        <w:fldChar w:fldCharType="end"/>
      </w:r>
      <w:r>
        <w:rPr>
          <w:rFonts w:asciiTheme="majorBidi" w:hAnsiTheme="majorBidi" w:cstheme="majorBidi"/>
          <w:sz w:val="22"/>
          <w:szCs w:val="22"/>
        </w:rPr>
        <w:t xml:space="preserve">  the UN Environment Program (UNEP), the UN’s Food and Agricultural Organization (FAO), the World Resources Institute and even the World Business Council on Sustainable Development.</w:t>
      </w:r>
    </w:p>
    <w:p w14:paraId="0A938791" w14:textId="77777777" w:rsidR="00606B57" w:rsidRDefault="00606B57" w:rsidP="00B827D3">
      <w:pPr>
        <w:contextualSpacing/>
        <w:mirrorIndents/>
        <w:rPr>
          <w:rFonts w:asciiTheme="majorBidi" w:hAnsiTheme="majorBidi" w:cstheme="majorBidi"/>
          <w:sz w:val="22"/>
          <w:szCs w:val="22"/>
        </w:rPr>
      </w:pPr>
    </w:p>
    <w:p w14:paraId="58C47C26" w14:textId="2608B468" w:rsidR="00606B57" w:rsidRDefault="00606B57" w:rsidP="00B827D3">
      <w:pPr>
        <w:ind w:firstLine="720"/>
        <w:contextualSpacing/>
        <w:mirrorIndents/>
        <w:rPr>
          <w:rFonts w:asciiTheme="majorBidi" w:hAnsiTheme="majorBidi" w:cstheme="majorBidi"/>
          <w:sz w:val="22"/>
          <w:szCs w:val="22"/>
        </w:rPr>
      </w:pPr>
      <w:r>
        <w:rPr>
          <w:rFonts w:asciiTheme="majorBidi" w:hAnsiTheme="majorBidi" w:cstheme="majorBidi"/>
          <w:sz w:val="22"/>
          <w:szCs w:val="22"/>
        </w:rPr>
        <w:t xml:space="preserve"> Two distinct, but related, questions motivate practitioner support for, and scholarly interest in, </w:t>
      </w:r>
      <w:r w:rsidR="00AA4592">
        <w:rPr>
          <w:rFonts w:asciiTheme="majorBidi" w:hAnsiTheme="majorBidi" w:cstheme="majorBidi"/>
          <w:sz w:val="22"/>
          <w:szCs w:val="22"/>
        </w:rPr>
        <w:t xml:space="preserve">transnational FMD policy tools </w:t>
      </w:r>
    </w:p>
    <w:p w14:paraId="04DB99AC" w14:textId="77777777" w:rsidR="00606B57" w:rsidRDefault="00606B57" w:rsidP="00B827D3">
      <w:pPr>
        <w:contextualSpacing/>
        <w:mirrorIndents/>
        <w:rPr>
          <w:rFonts w:asciiTheme="majorBidi" w:hAnsiTheme="majorBidi" w:cstheme="majorBidi"/>
          <w:sz w:val="22"/>
          <w:szCs w:val="22"/>
        </w:rPr>
      </w:pPr>
    </w:p>
    <w:p w14:paraId="77A3031E" w14:textId="77777777" w:rsidR="00606B57" w:rsidRDefault="00606B57" w:rsidP="00B827D3">
      <w:pPr>
        <w:pStyle w:val="ListParagraph"/>
        <w:numPr>
          <w:ilvl w:val="0"/>
          <w:numId w:val="16"/>
        </w:numPr>
        <w:mirrorIndents/>
        <w:rPr>
          <w:rFonts w:asciiTheme="majorBidi" w:hAnsiTheme="majorBidi" w:cstheme="majorBidi"/>
          <w:sz w:val="22"/>
          <w:szCs w:val="22"/>
        </w:rPr>
      </w:pPr>
      <w:r>
        <w:rPr>
          <w:rFonts w:asciiTheme="majorBidi" w:hAnsiTheme="majorBidi" w:cstheme="majorBidi"/>
          <w:sz w:val="22"/>
          <w:szCs w:val="22"/>
        </w:rPr>
        <w:t xml:space="preserve">How can they help fill perceived “governance gaps” in the targeted country? </w:t>
      </w:r>
    </w:p>
    <w:p w14:paraId="43BB9979" w14:textId="77777777" w:rsidR="00606B57" w:rsidRDefault="00606B57" w:rsidP="00B827D3">
      <w:pPr>
        <w:pStyle w:val="ListParagraph"/>
        <w:ind w:left="1080"/>
        <w:mirrorIndents/>
        <w:rPr>
          <w:rFonts w:asciiTheme="majorBidi" w:hAnsiTheme="majorBidi" w:cstheme="majorBidi"/>
          <w:sz w:val="22"/>
          <w:szCs w:val="22"/>
        </w:rPr>
      </w:pPr>
    </w:p>
    <w:p w14:paraId="0EFB8F4D" w14:textId="77777777" w:rsidR="00606B57" w:rsidRPr="00221502" w:rsidRDefault="00606B57" w:rsidP="00B827D3">
      <w:pPr>
        <w:pStyle w:val="ListParagraph"/>
        <w:numPr>
          <w:ilvl w:val="0"/>
          <w:numId w:val="16"/>
        </w:numPr>
        <w:mirrorIndents/>
        <w:rPr>
          <w:rFonts w:asciiTheme="majorBidi" w:hAnsiTheme="majorBidi" w:cstheme="majorBidi"/>
          <w:sz w:val="22"/>
          <w:szCs w:val="22"/>
        </w:rPr>
      </w:pPr>
      <w:r>
        <w:rPr>
          <w:rFonts w:asciiTheme="majorBidi" w:hAnsiTheme="majorBidi" w:cstheme="majorBidi"/>
          <w:sz w:val="22"/>
          <w:szCs w:val="22"/>
        </w:rPr>
        <w:t xml:space="preserve">How can they be designed to </w:t>
      </w:r>
      <w:r w:rsidRPr="00221502">
        <w:rPr>
          <w:rFonts w:asciiTheme="majorBidi" w:hAnsiTheme="majorBidi" w:cstheme="majorBidi"/>
          <w:sz w:val="22"/>
          <w:szCs w:val="22"/>
        </w:rPr>
        <w:t xml:space="preserve">help ameliorate some of the world’s most pressing </w:t>
      </w:r>
      <w:r w:rsidR="00B70E77">
        <w:rPr>
          <w:rFonts w:asciiTheme="majorBidi" w:hAnsiTheme="majorBidi" w:cstheme="majorBidi"/>
          <w:sz w:val="22"/>
          <w:szCs w:val="22"/>
        </w:rPr>
        <w:t xml:space="preserve">economic, environmental and social </w:t>
      </w:r>
      <w:r w:rsidRPr="00221502">
        <w:rPr>
          <w:rFonts w:asciiTheme="majorBidi" w:hAnsiTheme="majorBidi" w:cstheme="majorBidi"/>
          <w:sz w:val="22"/>
          <w:szCs w:val="22"/>
        </w:rPr>
        <w:t>problems such as deforestation</w:t>
      </w:r>
      <w:r w:rsidR="00B70E77">
        <w:rPr>
          <w:rFonts w:asciiTheme="majorBidi" w:hAnsiTheme="majorBidi" w:cstheme="majorBidi"/>
          <w:sz w:val="22"/>
          <w:szCs w:val="22"/>
        </w:rPr>
        <w:t>/</w:t>
      </w:r>
      <w:r w:rsidRPr="00221502">
        <w:rPr>
          <w:rFonts w:asciiTheme="majorBidi" w:hAnsiTheme="majorBidi" w:cstheme="majorBidi"/>
          <w:sz w:val="22"/>
          <w:szCs w:val="22"/>
        </w:rPr>
        <w:t xml:space="preserve">land use change, </w:t>
      </w:r>
      <w:r w:rsidR="003D30AA">
        <w:rPr>
          <w:rFonts w:asciiTheme="majorBidi" w:hAnsiTheme="majorBidi" w:cstheme="majorBidi"/>
          <w:sz w:val="22"/>
          <w:szCs w:val="22"/>
        </w:rPr>
        <w:t xml:space="preserve">livelihoods, and </w:t>
      </w:r>
      <w:r w:rsidR="00B70E77">
        <w:rPr>
          <w:rFonts w:asciiTheme="majorBidi" w:hAnsiTheme="majorBidi" w:cstheme="majorBidi"/>
          <w:sz w:val="22"/>
          <w:szCs w:val="22"/>
        </w:rPr>
        <w:t xml:space="preserve">and </w:t>
      </w:r>
      <w:r w:rsidRPr="00221502">
        <w:rPr>
          <w:rFonts w:asciiTheme="majorBidi" w:hAnsiTheme="majorBidi" w:cstheme="majorBidi"/>
          <w:sz w:val="22"/>
          <w:szCs w:val="22"/>
        </w:rPr>
        <w:t>climate change?</w:t>
      </w:r>
    </w:p>
    <w:p w14:paraId="63B5365E" w14:textId="77777777" w:rsidR="00606B57" w:rsidRDefault="00606B57" w:rsidP="00B827D3">
      <w:pPr>
        <w:ind w:firstLine="720"/>
        <w:contextualSpacing/>
        <w:mirrorIndents/>
        <w:rPr>
          <w:rFonts w:asciiTheme="majorBidi" w:hAnsiTheme="majorBidi" w:cstheme="majorBidi"/>
          <w:sz w:val="22"/>
          <w:szCs w:val="22"/>
        </w:rPr>
      </w:pPr>
    </w:p>
    <w:p w14:paraId="39F3933C" w14:textId="77777777" w:rsidR="00551D7B" w:rsidRDefault="00606B57" w:rsidP="00A3775D">
      <w:pPr>
        <w:ind w:firstLine="720"/>
        <w:contextualSpacing/>
        <w:mirrorIndents/>
        <w:rPr>
          <w:rFonts w:asciiTheme="majorBidi" w:hAnsiTheme="majorBidi" w:cstheme="majorBidi"/>
          <w:sz w:val="22"/>
          <w:szCs w:val="22"/>
        </w:rPr>
      </w:pPr>
      <w:r>
        <w:rPr>
          <w:rFonts w:asciiTheme="majorBidi" w:hAnsiTheme="majorBidi" w:cstheme="majorBidi"/>
          <w:sz w:val="22"/>
          <w:szCs w:val="22"/>
        </w:rPr>
        <w:t xml:space="preserve">Curiosity about answering these questions among scholars has led to significant research on the effectiveness of the design of international aid programs </w:t>
      </w:r>
      <w:r>
        <w:rPr>
          <w:rFonts w:asciiTheme="majorBidi" w:hAnsiTheme="majorBidi" w:cstheme="majorBidi"/>
          <w:sz w:val="22"/>
          <w:szCs w:val="22"/>
        </w:rPr>
        <w:fldChar w:fldCharType="begin"/>
      </w:r>
      <w:r>
        <w:rPr>
          <w:rFonts w:asciiTheme="majorBidi" w:hAnsiTheme="majorBidi" w:cstheme="majorBidi"/>
          <w:sz w:val="22"/>
          <w:szCs w:val="22"/>
        </w:rPr>
        <w:instrText xml:space="preserve"> ADDIN EN.CITE &lt;EndNote&gt;&lt;Cite&gt;&lt;Author&gt;Buntaine&lt;/Author&gt;&lt;Year&gt;2017&lt;/Year&gt;&lt;RecNum&gt;82250&lt;/RecNum&gt;&lt;DisplayText&gt;(Buntaine, Parks, and Buch 2017, Nakhooda 2013)&lt;/DisplayText&gt;&lt;record&gt;&lt;rec-number&gt;82250&lt;/rec-number&gt;&lt;foreign-keys&gt;&lt;key app="EN" db-id="zd99pwsezrwdx5ep05ixvswmttr9paate0sd" timestamp="1543849598"&gt;82250&lt;/key&gt;&lt;/foreign-keys&gt;&lt;ref-type name="Journal Article"&gt;17&lt;/ref-type&gt;&lt;contributors&gt;&lt;authors&gt;&lt;author&gt;Mark T. Buntaine&lt;/author&gt;&lt;author&gt;Bradley C. Parks&lt;/author&gt;&lt;author&gt;Benjamin P. Buch&lt;/author&gt;&lt;/authors&gt;&lt;/contributors&gt;&lt;titles&gt;&lt;title&gt;Why the “Results Agenda” Produces Few Results: An Evaluation of the Long ­Run Institutional Development Impacts of World Bank Environmental Projects&lt;/title&gt;&lt;secondary-title&gt;International Studies Quarterly&lt;/secondary-title&gt;&lt;/titles&gt;&lt;periodical&gt;&lt;full-title&gt;International Studies Quarterly&lt;/full-title&gt;&lt;/periodical&gt;&lt;pages&gt;471-488&lt;/pages&gt;&lt;volume&gt;61&lt;/volume&gt;&lt;number&gt;2&lt;/number&gt;&lt;dates&gt;&lt;year&gt;2017&lt;/year&gt;&lt;/dates&gt;&lt;urls&gt;&lt;/urls&gt;&lt;/record&gt;&lt;/Cite&gt;&lt;Cite&gt;&lt;Author&gt;Nakhooda&lt;/Author&gt;&lt;Year&gt;2013&lt;/Year&gt;&lt;RecNum&gt;26089&lt;/RecNum&gt;&lt;record&gt;&lt;rec-number&gt;26089&lt;/rec-number&gt;&lt;foreign-keys&gt;&lt;key app="EN" db-id="zd99pwsezrwdx5ep05ixvswmttr9paate0sd" timestamp="1492188171"&gt;26089&lt;/key&gt;&lt;/foreign-keys&gt;&lt;ref-type name="Journal Article"&gt;17&lt;/ref-type&gt;&lt;contributors&gt;&lt;authors&gt;&lt;author&gt;Nakhooda, Smita&lt;/author&gt;&lt;/authors&gt;&lt;/contributors&gt;&lt;auth-address&gt;{London, UK}&lt;/auth-address&gt;&lt;titles&gt;&lt;title&gt;The effectiveness of international climate finance&lt;/title&gt;&lt;secondary-title&gt;Working Paper&lt;/secondary-title&gt;&lt;/titles&gt;&lt;periodical&gt;&lt;full-title&gt;Working Paper&lt;/full-title&gt;&lt;/periodical&gt;&lt;dates&gt;&lt;year&gt;2013&lt;/year&gt;&lt;/dates&gt;&lt;urls&gt;&lt;/urls&gt;&lt;/record&gt;&lt;/Cite&gt;&lt;/EndNote&gt;</w:instrText>
      </w:r>
      <w:r>
        <w:rPr>
          <w:rFonts w:asciiTheme="majorBidi" w:hAnsiTheme="majorBidi" w:cstheme="majorBidi"/>
          <w:sz w:val="22"/>
          <w:szCs w:val="22"/>
        </w:rPr>
        <w:fldChar w:fldCharType="separate"/>
      </w:r>
      <w:r>
        <w:rPr>
          <w:rFonts w:asciiTheme="majorBidi" w:hAnsiTheme="majorBidi" w:cstheme="majorBidi"/>
          <w:noProof/>
          <w:sz w:val="22"/>
          <w:szCs w:val="22"/>
        </w:rPr>
        <w:t>(Buntaine, Parks, and Buch 2017, Nakhooda 2013)</w:t>
      </w:r>
      <w:r>
        <w:rPr>
          <w:rFonts w:asciiTheme="majorBidi" w:hAnsiTheme="majorBidi" w:cstheme="majorBidi"/>
          <w:sz w:val="22"/>
          <w:szCs w:val="22"/>
        </w:rPr>
        <w:fldChar w:fldCharType="end"/>
      </w:r>
      <w:r w:rsidR="00957875">
        <w:rPr>
          <w:rFonts w:asciiTheme="majorBidi" w:hAnsiTheme="majorBidi" w:cstheme="majorBidi"/>
          <w:sz w:val="22"/>
          <w:szCs w:val="22"/>
        </w:rPr>
        <w:t>. D</w:t>
      </w:r>
      <w:r>
        <w:rPr>
          <w:rFonts w:asciiTheme="majorBidi" w:hAnsiTheme="majorBidi" w:cstheme="majorBidi"/>
          <w:sz w:val="22"/>
          <w:szCs w:val="22"/>
        </w:rPr>
        <w:t xml:space="preserve">eep empirical, conceptual and theoretical work </w:t>
      </w:r>
      <w:r w:rsidR="00957875">
        <w:rPr>
          <w:rFonts w:asciiTheme="majorBidi" w:hAnsiTheme="majorBidi" w:cstheme="majorBidi"/>
          <w:sz w:val="22"/>
          <w:szCs w:val="22"/>
        </w:rPr>
        <w:t xml:space="preserve">has also </w:t>
      </w:r>
      <w:r>
        <w:rPr>
          <w:rFonts w:asciiTheme="majorBidi" w:hAnsiTheme="majorBidi" w:cstheme="majorBidi"/>
          <w:sz w:val="22"/>
          <w:szCs w:val="22"/>
        </w:rPr>
        <w:t>unpack</w:t>
      </w:r>
      <w:r w:rsidR="00957875">
        <w:rPr>
          <w:rFonts w:asciiTheme="majorBidi" w:hAnsiTheme="majorBidi" w:cstheme="majorBidi"/>
          <w:sz w:val="22"/>
          <w:szCs w:val="22"/>
        </w:rPr>
        <w:t>ed</w:t>
      </w:r>
      <w:r>
        <w:rPr>
          <w:rFonts w:asciiTheme="majorBidi" w:hAnsiTheme="majorBidi" w:cstheme="majorBidi"/>
          <w:sz w:val="22"/>
          <w:szCs w:val="22"/>
        </w:rPr>
        <w:t xml:space="preserve"> </w:t>
      </w:r>
      <w:r w:rsidRPr="00754ECB">
        <w:rPr>
          <w:rFonts w:asciiTheme="majorBidi" w:hAnsiTheme="majorBidi" w:cstheme="majorBidi"/>
          <w:sz w:val="22"/>
          <w:szCs w:val="22"/>
        </w:rPr>
        <w:t xml:space="preserve">the emergence of, </w:t>
      </w:r>
      <w:r>
        <w:rPr>
          <w:rFonts w:asciiTheme="majorBidi" w:hAnsiTheme="majorBidi" w:cstheme="majorBidi"/>
          <w:sz w:val="22"/>
          <w:szCs w:val="22"/>
        </w:rPr>
        <w:t xml:space="preserve">and </w:t>
      </w:r>
      <w:r w:rsidRPr="00754ECB">
        <w:rPr>
          <w:rFonts w:asciiTheme="majorBidi" w:hAnsiTheme="majorBidi" w:cstheme="majorBidi"/>
          <w:sz w:val="22"/>
          <w:szCs w:val="22"/>
        </w:rPr>
        <w:t xml:space="preserve">support for, </w:t>
      </w:r>
      <w:r>
        <w:rPr>
          <w:rFonts w:asciiTheme="majorBidi" w:hAnsiTheme="majorBidi" w:cstheme="majorBidi"/>
          <w:sz w:val="22"/>
          <w:szCs w:val="22"/>
        </w:rPr>
        <w:t xml:space="preserve">an evolutionary trajectory of private </w:t>
      </w:r>
      <w:r w:rsidRPr="00754ECB">
        <w:rPr>
          <w:rFonts w:asciiTheme="majorBidi" w:hAnsiTheme="majorBidi" w:cstheme="majorBidi"/>
          <w:sz w:val="22"/>
          <w:szCs w:val="22"/>
        </w:rPr>
        <w:t xml:space="preserve">governance </w:t>
      </w:r>
      <w:r>
        <w:rPr>
          <w:rFonts w:asciiTheme="majorBidi" w:hAnsiTheme="majorBidi" w:cstheme="majorBidi"/>
          <w:sz w:val="22"/>
          <w:szCs w:val="22"/>
        </w:rPr>
        <w:t xml:space="preserve">innovations through which legitimacy </w:t>
      </w:r>
      <w:r>
        <w:rPr>
          <w:rFonts w:asciiTheme="majorBidi" w:hAnsiTheme="majorBidi" w:cstheme="majorBidi"/>
          <w:sz w:val="22"/>
          <w:szCs w:val="22"/>
        </w:rPr>
        <w:fldChar w:fldCharType="begin"/>
      </w:r>
      <w:r>
        <w:rPr>
          <w:rFonts w:asciiTheme="majorBidi" w:hAnsiTheme="majorBidi" w:cstheme="majorBidi"/>
          <w:sz w:val="22"/>
          <w:szCs w:val="22"/>
        </w:rPr>
        <w:instrText xml:space="preserve"> ADDIN EN.CITE &lt;EndNote&gt;&lt;Cite&gt;&lt;Author&gt;Bernstein&lt;/Author&gt;&lt;Year&gt;2004&lt;/Year&gt;&lt;RecNum&gt;32671&lt;/RecNum&gt;&lt;DisplayText&gt;(Bernstein 2004, Börzel and Hüllen 2005)&lt;/DisplayText&gt;&lt;record&gt;&lt;rec-number&gt;32671&lt;/rec-number&gt;&lt;foreign-keys&gt;&lt;key app="EN" db-id="zd99pwsezrwdx5ep05ixvswmttr9paate0sd" timestamp="1492188173"&gt;32671&lt;/key&gt;&lt;/foreign-keys&gt;&lt;ref-type name="Journal Article"&gt;17&lt;/ref-type&gt;&lt;contributors&gt;&lt;authors&gt;&lt;author&gt;Steven Bernstein&lt;/author&gt;&lt;/authors&gt;&lt;/contributors&gt;&lt;titles&gt;&lt;title&gt;Legitimacy in Global Environmental Governance&lt;/title&gt;&lt;secondary-title&gt;Journal of International Law and International Relations&lt;/secondary-title&gt;&lt;/titles&gt;&lt;periodical&gt;&lt;full-title&gt;Journal of International Law and International Relations&lt;/full-title&gt;&lt;/periodical&gt;&lt;pages&gt;139-166&lt;/pages&gt;&lt;volume&gt;1&lt;/volume&gt;&lt;number&gt;1-2&lt;/number&gt;&lt;keywords&gt;&lt;keyword&gt;gauld&lt;/keyword&gt;&lt;keyword&gt;Legitimacy&lt;/keyword&gt;&lt;keyword&gt;Global Governance&lt;/keyword&gt;&lt;/keywords&gt;&lt;dates&gt;&lt;year&gt;2004&lt;/year&gt;&lt;/dates&gt;&lt;urls&gt;&lt;/urls&gt;&lt;/record&gt;&lt;/Cite&gt;&lt;Cite&gt;&lt;Author&gt;Börzel&lt;/Author&gt;&lt;Year&gt;2005&lt;/Year&gt;&lt;RecNum&gt;82266&lt;/RecNum&gt;&lt;record&gt;&lt;rec-number&gt;82266&lt;/rec-number&gt;&lt;foreign-keys&gt;&lt;key app="EN" db-id="zd99pwsezrwdx5ep05ixvswmttr9paate0sd" timestamp="1544620549"&gt;82266&lt;/key&gt;&lt;/foreign-keys&gt;&lt;ref-type name="Journal Article"&gt;17&lt;/ref-type&gt;&lt;contributors&gt;&lt;authors&gt;&lt;author&gt;Börzel, Tanja A.&lt;/author&gt;&lt;author&gt;Vera van Hüllen&lt;/author&gt;&lt;/authors&gt;&lt;/contributors&gt;&lt;titles&gt;&lt;title&gt;State-Building and the European Union’s Fight against Corruption in the Southern Caucasus: Why Legitimacy Matters&lt;/title&gt;&lt;secondary-title&gt;Governance: An International Journal of Policy and Administration&lt;/secondary-title&gt;&lt;/titles&gt;&lt;periodical&gt;&lt;full-title&gt;Governance: An International Journal of Policy and Administration&lt;/full-title&gt;&lt;/periodical&gt;&lt;pages&gt;613-634&lt;/pages&gt;&lt;volume&gt;27&lt;/volume&gt;&lt;number&gt;4&lt;/number&gt;&lt;dates&gt;&lt;year&gt;2005&lt;/year&gt;&lt;/dates&gt;&lt;urls&gt;&lt;/urls&gt;&lt;/record&gt;&lt;/Cite&gt;&lt;/EndNote&gt;</w:instrText>
      </w:r>
      <w:r>
        <w:rPr>
          <w:rFonts w:asciiTheme="majorBidi" w:hAnsiTheme="majorBidi" w:cstheme="majorBidi"/>
          <w:sz w:val="22"/>
          <w:szCs w:val="22"/>
        </w:rPr>
        <w:fldChar w:fldCharType="separate"/>
      </w:r>
      <w:r>
        <w:rPr>
          <w:rFonts w:asciiTheme="majorBidi" w:hAnsiTheme="majorBidi" w:cstheme="majorBidi"/>
          <w:noProof/>
          <w:sz w:val="22"/>
          <w:szCs w:val="22"/>
        </w:rPr>
        <w:t>(Bernstein 2004, Börzel and Hüllen 2005)</w:t>
      </w:r>
      <w:r>
        <w:rPr>
          <w:rFonts w:asciiTheme="majorBidi" w:hAnsiTheme="majorBidi" w:cstheme="majorBidi"/>
          <w:sz w:val="22"/>
          <w:szCs w:val="22"/>
        </w:rPr>
        <w:fldChar w:fldCharType="end"/>
      </w:r>
      <w:r>
        <w:rPr>
          <w:rFonts w:asciiTheme="majorBidi" w:hAnsiTheme="majorBidi" w:cstheme="majorBidi"/>
          <w:sz w:val="22"/>
          <w:szCs w:val="22"/>
        </w:rPr>
        <w:t xml:space="preserve"> might be enhanced</w:t>
      </w:r>
      <w:r w:rsidRPr="00334D00">
        <w:rPr>
          <w:rFonts w:asciiTheme="majorBidi" w:hAnsiTheme="majorBidi" w:cstheme="majorBidi"/>
          <w:sz w:val="22"/>
          <w:szCs w:val="22"/>
        </w:rPr>
        <w:t xml:space="preserve"> </w:t>
      </w:r>
      <w:r>
        <w:rPr>
          <w:rFonts w:asciiTheme="majorBidi" w:hAnsiTheme="majorBidi" w:cstheme="majorBidi"/>
          <w:sz w:val="22"/>
          <w:szCs w:val="22"/>
        </w:rPr>
        <w:fldChar w:fldCharType="begin">
          <w:fldData xml:space="preserve">PEVuZE5vdGU+PENpdGU+PEF1dGhvcj5CZXJuc3RlaW48L0F1dGhvcj48WWVhcj4yMDA3PC9ZZWFy
PjxSZWNOdW0+MjkzMjE8L1JlY051bT48RGlzcGxheVRleHQ+KEJlcm5zdGVpbiBhbmQgQ2FzaG9y
ZSAyMDA3KTwvRGlzcGxheVRleHQ+PHJlY29yZD48cmVjLW51bWJlcj4yOTMyMTwvcmVjLW51bWJl
cj48Zm9yZWlnbi1rZXlzPjxrZXkgYXBwPSJFTiIgZGItaWQ9InpkOTlwd3NlenJ3ZHg1ZXAwNWl4
dnN3bXR0cjlwYWF0ZTBzZCIgdGltZXN0YW1wPSIxNTQyODE4OTE1Ij4yOTMyMTwva2V5PjxrZXkg
YXBwPSJFTldlYiIgZGItaWQ9IiI+MDwva2V5PjwvZm9yZWlnbi1rZXlzPjxyZWYtdHlwZSBuYW1l
PSJKb3VybmFsIEFydGljbGUiPjE3PC9yZWYtdHlwZT48Y29udHJpYnV0b3JzPjxhdXRob3JzPjxh
dXRob3I+U3RldmVuIEJlcm5zdGVpbjwvYXV0aG9yPjxhdXRob3I+QmVuamFtaW4gQ2FzaG9yZTwv
YXV0aG9yPjwvYXV0aG9ycz48L2NvbnRyaWJ1dG9ycz48YXV0aC1hZGRyZXNzPltCZXJuc3RlaW4s
IFN0ZXZlbl0gVW5pdiBUb3JvbnRvLCBEZXB0IFBvbGl0IFNjaSwgVG9yb250bywgT04gTTVTIDNH
MywgQ2FuYWRhLiBbQ2FzaG9yZSwgQmVuamFtaW5dIFlhbGUgVW5pdiwgU2NoIEZvcmVzdHJ5ICZh
bXA7IEVudmlyb25tIFN0dWRpZXMsIFByb2dyYW0gRm9yZXN0IFBvbGljeSAmYW1wOyBHb3Zlcm5h
bmNlLCBOZXcgSGF2ZW4sIENUIDA2NTExIFVTQS4mI3hEO0Jlcm5zdGVpbiwgUywgVW5pdiBUb3Jv
bnRvLCBEZXB0IFBvbGl0IFNjaSwgMTAwIFN0IEdlb3JnZSBTdCwgVG9yb250bywgT04gTTVTIDNH
MywgQ2FuYWRhLiYjeEQ7c3RldmVuLmJlcm5zdGVpbkB1dG9yb250by5jYSBCZW5qYW1pbi5DYXNo
b3JlQHlhbGUuZWR1PC9hdXRoLWFkZHJlc3M+PHRpdGxlcz48dGl0bGU+Q2FuIE5vbi1TdGF0ZSBH
bG9iYWwgR292ZXJuYW5jZSBiZSBMZWdpdGltYXRlPyBBbiBhbmFseXRpY2FsIGZyYW1ld29yazwv
dGl0bGU+PHNlY29uZGFyeS10aXRsZT5SZWd1bGF0aW9uIGFuZCBHb3Zlcm5hbmNlPC9zZWNvbmRh
cnktdGl0bGU+PGFsdC10aXRsZT5SZWd1bC4gR292LjwvYWx0LXRpdGxlPjwvdGl0bGVzPjxwZXJp
b2RpY2FsPjxmdWxsLXRpdGxlPlJlZ3VsYXRpb24gYW5kIEdvdmVybmFuY2U8L2Z1bGwtdGl0bGU+
PGFiYnItMT5SZWd1bC4gR292LjwvYWJici0xPjwvcGVyaW9kaWNhbD48YWx0LXBlcmlvZGljYWw+
PGZ1bGwtdGl0bGU+UmVndWxhdGlvbiAmYW1wOyBHb3Zlcm5hbmNlPC9mdWxsLXRpdGxlPjxhYmJy
LTE+UmVndWwuIEdvdi48L2FiYnItMT48L2FsdC1wZXJpb2RpY2FsPjxwYWdlcz4zNDctMzcxPC9w
YWdlcz48dm9sdW1lPjE8L3ZvbHVtZT48bnVtYmVyPkF1Z3VzdDwvbnVtYmVyPjxrZXl3b3Jkcz48
a2V5d29yZD5jb3Jwb3JhdGUgc29jaWFsIHJlc3BvbnNpYmlsaXR5PC9rZXl3b3JkPjxrZXl3b3Jk
PmVjby1sYWJlbGluZzwva2V5d29yZD48a2V5d29yZD5nbG9iYWwgZ292ZXJuYW5jZTwva2V5d29y
ZD48a2V5d29yZD5sZWdpdGltYWN5PC9rZXl3b3JkPjxrZXl3b3JkPnByaXZhdGUgYXV0aG9yaXR5
PC9rZXl3b3JkPjxrZXl3b3JkPkFETUlOSVNUUkFUSVZFLUxBVzwva2V5d29yZD48a2V5d29yZD5X
T1JMRDwva2V5d29yZD48a2V5d29yZD5DRVJUSUZJQ0FUSU9OPC9rZXl3b3JkPjxrZXl3b3JkPklO
U1RJVFVUSU9OUzwva2V5d29yZD48a2V5d29yZD5EWU5BTUlDUzwva2V5d29yZD48a2V5d29yZD5J
U1NVRVM8L2tleXdvcmQ+PC9rZXl3b3Jkcz48ZGF0ZXM+PHllYXI+MjAwNzwveWVhcj48cHViLWRh
dGVzPjxkYXRlPkRlYzwvZGF0ZT48L3B1Yi1kYXRlcz48L2RhdGVzPjxpc2JuPjE3NDgtNTk4Mzwv
aXNibj48YWNjZXNzaW9uLW51bT5JU0k6MDAwMjU5MjMyNTAwMDA1PC9hY2Nlc3Npb24tbnVtPjx1
cmxzPjxyZWxhdGVkLXVybHM+PHVybD4mbHQ7R28gdG8gSVNJJmd0OzovLzAwMDI1OTIzMjUwMDAw
NTwvdXJsPjx1cmw+aHR0cDovL3d3dy5ibGFja3dlbGwtc3luZXJneS5jb20vZG9pL2Ficy8xMC4x
MTExL2ouMTc0OC01OTkxLjIwMDcuMDAwMjEueCA8L3VybD48L3JlbGF0ZWQtdXJscz48cGRmLXVy
bHM+PHVybD5maWxlOi8vL0M6L0RvY3VtZW50cyUyMGFuZCUyMFNldHRpbmdzL0dyYWVtZSUyMEF1
bGQvTXklMjBEb2N1bWVudHMvWWFsZSUyMC0lMjBQaEQvQXJ0aWNsZXMvQmVybnN0ZWluJTIwJTI2
JTIwQ2FzaG9yZV9JTyUyMHN1YiUyMDE2LjMuNi5wZGY8L3VybD48L3BkZi11cmxzPjwvdXJscz48
ZWxlY3Ryb25pYy1yZXNvdXJjZS1udW0+MTAuMTExMS9qLjE3NDgtNTk5MS4yMDA3LjAwMDIxLng8
L2VsZWN0cm9uaWMtcmVzb3VyY2UtbnVtPjxsYW5ndWFnZT5FbmdsaXNoPC9sYW5ndWFnZT48L3Jl
Y29yZD48L0NpdGU+PC9FbmROb3RlPgB=
</w:fldData>
        </w:fldChar>
      </w:r>
      <w:r>
        <w:rPr>
          <w:rFonts w:asciiTheme="majorBidi" w:hAnsiTheme="majorBidi" w:cstheme="majorBidi"/>
          <w:sz w:val="22"/>
          <w:szCs w:val="22"/>
        </w:rPr>
        <w:instrText xml:space="preserve"> ADDIN EN.CITE </w:instrText>
      </w:r>
      <w:r>
        <w:rPr>
          <w:rFonts w:asciiTheme="majorBidi" w:hAnsiTheme="majorBidi" w:cstheme="majorBidi"/>
          <w:sz w:val="22"/>
          <w:szCs w:val="22"/>
        </w:rPr>
        <w:fldChar w:fldCharType="begin">
          <w:fldData xml:space="preserve">PEVuZE5vdGU+PENpdGU+PEF1dGhvcj5CZXJuc3RlaW48L0F1dGhvcj48WWVhcj4yMDA3PC9ZZWFy
PjxSZWNOdW0+MjkzMjE8L1JlY051bT48RGlzcGxheVRleHQ+KEJlcm5zdGVpbiBhbmQgQ2FzaG9y
ZSAyMDA3KTwvRGlzcGxheVRleHQ+PHJlY29yZD48cmVjLW51bWJlcj4yOTMyMTwvcmVjLW51bWJl
cj48Zm9yZWlnbi1rZXlzPjxrZXkgYXBwPSJFTiIgZGItaWQ9InpkOTlwd3NlenJ3ZHg1ZXAwNWl4
dnN3bXR0cjlwYWF0ZTBzZCIgdGltZXN0YW1wPSIxNTQyODE4OTE1Ij4yOTMyMTwva2V5PjxrZXkg
YXBwPSJFTldlYiIgZGItaWQ9IiI+MDwva2V5PjwvZm9yZWlnbi1rZXlzPjxyZWYtdHlwZSBuYW1l
PSJKb3VybmFsIEFydGljbGUiPjE3PC9yZWYtdHlwZT48Y29udHJpYnV0b3JzPjxhdXRob3JzPjxh
dXRob3I+U3RldmVuIEJlcm5zdGVpbjwvYXV0aG9yPjxhdXRob3I+QmVuamFtaW4gQ2FzaG9yZTwv
YXV0aG9yPjwvYXV0aG9ycz48L2NvbnRyaWJ1dG9ycz48YXV0aC1hZGRyZXNzPltCZXJuc3RlaW4s
IFN0ZXZlbl0gVW5pdiBUb3JvbnRvLCBEZXB0IFBvbGl0IFNjaSwgVG9yb250bywgT04gTTVTIDNH
MywgQ2FuYWRhLiBbQ2FzaG9yZSwgQmVuamFtaW5dIFlhbGUgVW5pdiwgU2NoIEZvcmVzdHJ5ICZh
bXA7IEVudmlyb25tIFN0dWRpZXMsIFByb2dyYW0gRm9yZXN0IFBvbGljeSAmYW1wOyBHb3Zlcm5h
bmNlLCBOZXcgSGF2ZW4sIENUIDA2NTExIFVTQS4mI3hEO0Jlcm5zdGVpbiwgUywgVW5pdiBUb3Jv
bnRvLCBEZXB0IFBvbGl0IFNjaSwgMTAwIFN0IEdlb3JnZSBTdCwgVG9yb250bywgT04gTTVTIDNH
MywgQ2FuYWRhLiYjeEQ7c3RldmVuLmJlcm5zdGVpbkB1dG9yb250by5jYSBCZW5qYW1pbi5DYXNo
b3JlQHlhbGUuZWR1PC9hdXRoLWFkZHJlc3M+PHRpdGxlcz48dGl0bGU+Q2FuIE5vbi1TdGF0ZSBH
bG9iYWwgR292ZXJuYW5jZSBiZSBMZWdpdGltYXRlPyBBbiBhbmFseXRpY2FsIGZyYW1ld29yazwv
dGl0bGU+PHNlY29uZGFyeS10aXRsZT5SZWd1bGF0aW9uIGFuZCBHb3Zlcm5hbmNlPC9zZWNvbmRh
cnktdGl0bGU+PGFsdC10aXRsZT5SZWd1bC4gR292LjwvYWx0LXRpdGxlPjwvdGl0bGVzPjxwZXJp
b2RpY2FsPjxmdWxsLXRpdGxlPlJlZ3VsYXRpb24gYW5kIEdvdmVybmFuY2U8L2Z1bGwtdGl0bGU+
PGFiYnItMT5SZWd1bC4gR292LjwvYWJici0xPjwvcGVyaW9kaWNhbD48YWx0LXBlcmlvZGljYWw+
PGZ1bGwtdGl0bGU+UmVndWxhdGlvbiAmYW1wOyBHb3Zlcm5hbmNlPC9mdWxsLXRpdGxlPjxhYmJy
LTE+UmVndWwuIEdvdi48L2FiYnItMT48L2FsdC1wZXJpb2RpY2FsPjxwYWdlcz4zNDctMzcxPC9w
YWdlcz48dm9sdW1lPjE8L3ZvbHVtZT48bnVtYmVyPkF1Z3VzdDwvbnVtYmVyPjxrZXl3b3Jkcz48
a2V5d29yZD5jb3Jwb3JhdGUgc29jaWFsIHJlc3BvbnNpYmlsaXR5PC9rZXl3b3JkPjxrZXl3b3Jk
PmVjby1sYWJlbGluZzwva2V5d29yZD48a2V5d29yZD5nbG9iYWwgZ292ZXJuYW5jZTwva2V5d29y
ZD48a2V5d29yZD5sZWdpdGltYWN5PC9rZXl3b3JkPjxrZXl3b3JkPnByaXZhdGUgYXV0aG9yaXR5
PC9rZXl3b3JkPjxrZXl3b3JkPkFETUlOSVNUUkFUSVZFLUxBVzwva2V5d29yZD48a2V5d29yZD5X
T1JMRDwva2V5d29yZD48a2V5d29yZD5DRVJUSUZJQ0FUSU9OPC9rZXl3b3JkPjxrZXl3b3JkPklO
U1RJVFVUSU9OUzwva2V5d29yZD48a2V5d29yZD5EWU5BTUlDUzwva2V5d29yZD48a2V5d29yZD5J
U1NVRVM8L2tleXdvcmQ+PC9rZXl3b3Jkcz48ZGF0ZXM+PHllYXI+MjAwNzwveWVhcj48cHViLWRh
dGVzPjxkYXRlPkRlYzwvZGF0ZT48L3B1Yi1kYXRlcz48L2RhdGVzPjxpc2JuPjE3NDgtNTk4Mzwv
aXNibj48YWNjZXNzaW9uLW51bT5JU0k6MDAwMjU5MjMyNTAwMDA1PC9hY2Nlc3Npb24tbnVtPjx1
cmxzPjxyZWxhdGVkLXVybHM+PHVybD4mbHQ7R28gdG8gSVNJJmd0OzovLzAwMDI1OTIzMjUwMDAw
NTwvdXJsPjx1cmw+aHR0cDovL3d3dy5ibGFja3dlbGwtc3luZXJneS5jb20vZG9pL2Ficy8xMC4x
MTExL2ouMTc0OC01OTkxLjIwMDcuMDAwMjEueCA8L3VybD48L3JlbGF0ZWQtdXJscz48cGRmLXVy
bHM+PHVybD5maWxlOi8vL0M6L0RvY3VtZW50cyUyMGFuZCUyMFNldHRpbmdzL0dyYWVtZSUyMEF1
bGQvTXklMjBEb2N1bWVudHMvWWFsZSUyMC0lMjBQaEQvQXJ0aWNsZXMvQmVybnN0ZWluJTIwJTI2
JTIwQ2FzaG9yZV9JTyUyMHN1YiUyMDE2LjMuNi5wZGY8L3VybD48L3BkZi11cmxzPjwvdXJscz48
ZWxlY3Ryb25pYy1yZXNvdXJjZS1udW0+MTAuMTExMS9qLjE3NDgtNTk5MS4yMDA3LjAwMDIxLng8
L2VsZWN0cm9uaWMtcmVzb3VyY2UtbnVtPjxsYW5ndWFnZT5FbmdsaXNoPC9sYW5ndWFnZT48L3Jl
Y29yZD48L0NpdGU+PC9FbmROb3RlPgB=
</w:fldData>
        </w:fldChar>
      </w:r>
      <w:r>
        <w:rPr>
          <w:rFonts w:asciiTheme="majorBidi" w:hAnsiTheme="majorBidi" w:cstheme="majorBidi"/>
          <w:sz w:val="22"/>
          <w:szCs w:val="22"/>
        </w:rPr>
        <w:instrText xml:space="preserve"> ADDIN EN.CITE.DATA </w:instrText>
      </w:r>
      <w:r>
        <w:rPr>
          <w:rFonts w:asciiTheme="majorBidi" w:hAnsiTheme="majorBidi" w:cstheme="majorBidi"/>
          <w:sz w:val="22"/>
          <w:szCs w:val="22"/>
        </w:rPr>
      </w:r>
      <w:r>
        <w:rPr>
          <w:rFonts w:asciiTheme="majorBidi" w:hAnsiTheme="majorBidi" w:cstheme="majorBidi"/>
          <w:sz w:val="22"/>
          <w:szCs w:val="22"/>
        </w:rPr>
        <w:fldChar w:fldCharType="end"/>
      </w:r>
      <w:r>
        <w:rPr>
          <w:rFonts w:asciiTheme="majorBidi" w:hAnsiTheme="majorBidi" w:cstheme="majorBidi"/>
          <w:sz w:val="22"/>
          <w:szCs w:val="22"/>
        </w:rPr>
      </w:r>
      <w:r>
        <w:rPr>
          <w:rFonts w:asciiTheme="majorBidi" w:hAnsiTheme="majorBidi" w:cstheme="majorBidi"/>
          <w:sz w:val="22"/>
          <w:szCs w:val="22"/>
        </w:rPr>
        <w:fldChar w:fldCharType="separate"/>
      </w:r>
      <w:r>
        <w:rPr>
          <w:rFonts w:asciiTheme="majorBidi" w:hAnsiTheme="majorBidi" w:cstheme="majorBidi"/>
          <w:noProof/>
          <w:sz w:val="22"/>
          <w:szCs w:val="22"/>
        </w:rPr>
        <w:t>(Bernstein and Cashore 2007)</w:t>
      </w:r>
      <w:r>
        <w:rPr>
          <w:rFonts w:asciiTheme="majorBidi" w:hAnsiTheme="majorBidi" w:cstheme="majorBidi"/>
          <w:sz w:val="22"/>
          <w:szCs w:val="22"/>
        </w:rPr>
        <w:fldChar w:fldCharType="end"/>
      </w:r>
      <w:r w:rsidR="00957875">
        <w:rPr>
          <w:rFonts w:asciiTheme="majorBidi" w:hAnsiTheme="majorBidi" w:cstheme="majorBidi"/>
          <w:sz w:val="22"/>
          <w:szCs w:val="22"/>
        </w:rPr>
        <w:t xml:space="preserve">. Related, others have </w:t>
      </w:r>
      <w:r w:rsidRPr="00754ECB">
        <w:rPr>
          <w:rFonts w:asciiTheme="majorBidi" w:hAnsiTheme="majorBidi" w:cstheme="majorBidi"/>
          <w:sz w:val="22"/>
          <w:szCs w:val="22"/>
        </w:rPr>
        <w:t>whether, when, and how</w:t>
      </w:r>
      <w:r>
        <w:rPr>
          <w:rFonts w:asciiTheme="majorBidi" w:hAnsiTheme="majorBidi" w:cstheme="majorBidi"/>
          <w:sz w:val="22"/>
          <w:szCs w:val="22"/>
        </w:rPr>
        <w:t>,</w:t>
      </w:r>
      <w:r w:rsidRPr="00754ECB">
        <w:rPr>
          <w:rFonts w:asciiTheme="majorBidi" w:hAnsiTheme="majorBidi" w:cstheme="majorBidi"/>
          <w:sz w:val="22"/>
          <w:szCs w:val="22"/>
        </w:rPr>
        <w:t xml:space="preserve"> </w:t>
      </w:r>
      <w:r>
        <w:rPr>
          <w:rFonts w:asciiTheme="majorBidi" w:hAnsiTheme="majorBidi" w:cstheme="majorBidi"/>
          <w:sz w:val="22"/>
          <w:szCs w:val="22"/>
        </w:rPr>
        <w:t xml:space="preserve">NSMD governance </w:t>
      </w:r>
      <w:r w:rsidRPr="00754ECB">
        <w:rPr>
          <w:rFonts w:asciiTheme="majorBidi" w:hAnsiTheme="majorBidi" w:cstheme="majorBidi"/>
          <w:sz w:val="22"/>
          <w:szCs w:val="22"/>
        </w:rPr>
        <w:t>interventions</w:t>
      </w:r>
      <w:r>
        <w:rPr>
          <w:rFonts w:asciiTheme="majorBidi" w:hAnsiTheme="majorBidi" w:cstheme="majorBidi"/>
          <w:sz w:val="22"/>
          <w:szCs w:val="22"/>
        </w:rPr>
        <w:t xml:space="preserve">, such as eco-labeling </w:t>
      </w:r>
      <w:r>
        <w:rPr>
          <w:rFonts w:asciiTheme="majorBidi" w:hAnsiTheme="majorBidi" w:cstheme="majorBidi"/>
          <w:sz w:val="22"/>
          <w:szCs w:val="22"/>
        </w:rPr>
        <w:fldChar w:fldCharType="begin">
          <w:fldData xml:space="preserve">PEVuZE5vdGU+PENpdGU+PEF1dGhvcj5HdWxicmFuZHNlbjwvQXV0aG9yPjxZZWFyPjIwMDQ8L1ll
YXI+PFJlY051bT42NDIwPC9SZWNOdW0+PERpc3BsYXlUZXh0PihHdWxicmFuZHNlbiAyMDA0YSwg
TGV2aW4sIENhc2hvcmUsIGFuZCBLb3BwZWxsIDIwMDkpPC9EaXNwbGF5VGV4dD48cmVjb3JkPjxy
ZWMtbnVtYmVyPjY0MjA8L3JlYy1udW1iZXI+PGZvcmVpZ24ta2V5cz48a2V5IGFwcD0iRU4iIGRi
LWlkPSJyczJ6MHRldzc1MnhlcmV0ZjVxeHYydzFhOXB3dHhld3h4c2QiIHRpbWVzdGFtcD0iMTU0
OTY5NzIzMiIgZ3VpZD0iMGFmYjk0NmUtMGE4ZC00MzJiLWJjMjAtYjk1ZWEyZmRhOTc4Ij42NDIw
PC9rZXk+PC9mb3JlaWduLWtleXM+PHJlZi10eXBlIG5hbWU9IkpvdXJuYWwgQXJ0aWNsZSI+MTc8
L3JlZi10eXBlPjxjb250cmlidXRvcnM+PGF1dGhvcnM+PGF1dGhvcj5HdWxicmFuZHNlbiwgTGFy
czwvYXV0aG9yPjwvYXV0aG9ycz48L2NvbnRyaWJ1dG9ycz48dGl0bGVzPjx0aXRsZT5PdmVybGFw
cGluZyBwdWJsaWMgYW5kIHByaXZhdGUgZ292ZXJuYW5jZTogQ2FuIGZvcmVzdCBjZXJ0aWZpY2F0
aW9uIGZpbGwgdGhlIGdhcHMgaW4gdGhlIGdsb2JhbCBmb3Jlc3QgcmVnaW1lPC90aXRsZT48c2Vj
b25kYXJ5LXRpdGxlPkdsb2JhbCBFbnZpcm9ubWVudGFsIFBvbGl0aWNzPC9zZWNvbmRhcnktdGl0
bGU+PC90aXRsZXM+PHBlcmlvZGljYWw+PGZ1bGwtdGl0bGU+R2xvYmFsIEVudmlyb25tZW50YWwg
UG9saXRpY3M8L2Z1bGwtdGl0bGU+PC9wZXJpb2RpY2FsPjxwYWdlcz43NS05OTwvcGFnZXM+PHZv
bHVtZT40PC92b2x1bWU+PG51bWJlcj4yPC9udW1iZXI+PGtleXdvcmRzPjxrZXl3b3JkPkVDTy1s
YWJlbGluZzwva2V5d29yZD48a2V5d29yZD5HUkVFTiBtYXJrZXRpbmc8L2tleXdvcmQ+PGtleXdv
cmQ+Rk9SRVNUUyAmYW1wOyBmb3Jlc3RyeTwva2V5d29yZD48a2V5d29yZD5FTlZJUk9OTUVOVEFM
IHN0YW5kYXJkPC9rZXl3b3JkPjxrZXl3b3JkPlNVU1RBSU5BQkxFIGZvcmVzdHJ5PC9rZXl3b3Jk
Pjwva2V5d29yZHM+PGRhdGVzPjx5ZWFyPjIwMDQ8L3llYXI+PC9kYXRlcz48dXJscz48cmVsYXRl
ZC11cmxzPjx1cmw+aHR0cDovL3NlYXJjaC5lYnNjb2hvc3QuY29tL2xvZ2luLmFzcHg/ZGlyZWN0
PXRydWUmYW1wO2RiPWFwaCZhbXA7QU49MTMxNjcyNjkmYW1wO3NpdGU9ZWhvc3QtbGl2ZSZhbXA7
c2NvcGU9c2l0ZTwvdXJsPjwvcmVsYXRlZC11cmxzPjwvdXJscz48ZWxlY3Ryb25pYy1yZXNvdXJj
ZS1udW0+MTAuMTE2Mi8xNTI2MzgwMDQzMjMwNzQyMDA8L2VsZWN0cm9uaWMtcmVzb3VyY2UtbnVt
PjwvcmVjb3JkPjwvQ2l0ZT48Q2l0ZT48QXV0aG9yPkxldmluPC9BdXRob3I+PFllYXI+MjAwOTwv
WWVhcj48UmVjTnVtPjI3NjUzPC9SZWNOdW0+PHJlY29yZD48cmVjLW51bWJlcj4yNzY1MzwvcmVj
LW51bWJlcj48Zm9yZWlnbi1rZXlzPjxrZXkgYXBwPSJFTiIgZGItaWQ9InpkOTlwd3NlenJ3ZHg1
ZXAwNWl4dnN3bXR0cjlwYWF0ZTBzZCIgdGltZXN0YW1wPSIxNDkyMTg4MTcxIj4yNzY1Mzwva2V5
PjwvZm9yZWlnbi1rZXlzPjxyZWYtdHlwZSBuYW1lPSJKb3VybmFsIEFydGljbGUiPjE3PC9yZWYt
dHlwZT48Y29udHJpYnV0b3JzPjxhdXRob3JzPjxhdXRob3I+TGV2aW4sIEtlbGx5PC9hdXRob3I+
PGF1dGhvcj5DYXNob3JlLCBCZW5qYW1pbjwvYXV0aG9yPjxhdXRob3I+S29wcGVsbCwgSm9uYXRo
YW48L2F1dGhvcj48L2F1dGhvcnM+PC9jb250cmlidXRvcnM+PHRpdGxlcz48dGl0bGU+Q2FuIE5v
bi1TdGF0ZSBDZXJ0aWZpY2F0aW9uIFN5c3RlbXMgQm9sc3RlciBTdGF0ZS1DZW50ZXJlZCBFZmZv
cnRzIHRvIFByb21vdGUgU3VzdGFpbmFibGUgRGV2ZWxvcG1lbnQgdGhyb3VnaCB0aGUgQ2xlYW4g
RGV2ZWxvcG1lbnQgTWVjaGFuaXNtPzwvdGl0bGU+PHNlY29uZGFyeS10aXRsZT5XYWtlIEZvcmVz
dCBMYXcgUmV2aWV3PC9zZWNvbmRhcnktdGl0bGU+PC90aXRsZXM+PHBlcmlvZGljYWw+PGZ1bGwt
dGl0bGU+V2FrZSBGb3Jlc3QgTGF3IFJldmlldzwvZnVsbC10aXRsZT48L3BlcmlvZGljYWw+PHBh
Z2VzPjc3Ny0tNzk4PC9wYWdlcz48dm9sdW1lPjQ0PC92b2x1bWU+PGRhdGVzPjx5ZWFyPjIwMDk8
L3llYXI+PC9kYXRlcz48YWNjZXNzaW9uLW51bT5MZXZpbjIwMDk8L2FjY2Vzc2lvbi1udW0+PHVy
bHM+PC91cmxzPjwvcmVjb3JkPjwvQ2l0ZT48L0VuZE5vdGU+
</w:fldData>
        </w:fldChar>
      </w:r>
      <w:r>
        <w:rPr>
          <w:rFonts w:asciiTheme="majorBidi" w:hAnsiTheme="majorBidi" w:cstheme="majorBidi"/>
          <w:sz w:val="22"/>
          <w:szCs w:val="22"/>
        </w:rPr>
        <w:instrText xml:space="preserve"> ADDIN EN.CITE </w:instrText>
      </w:r>
      <w:r>
        <w:rPr>
          <w:rFonts w:asciiTheme="majorBidi" w:hAnsiTheme="majorBidi" w:cstheme="majorBidi"/>
          <w:sz w:val="22"/>
          <w:szCs w:val="22"/>
        </w:rPr>
        <w:fldChar w:fldCharType="begin">
          <w:fldData xml:space="preserve">PEVuZE5vdGU+PENpdGU+PEF1dGhvcj5HdWxicmFuZHNlbjwvQXV0aG9yPjxZZWFyPjIwMDQ8L1ll
YXI+PFJlY051bT42NDIwPC9SZWNOdW0+PERpc3BsYXlUZXh0PihHdWxicmFuZHNlbiAyMDA0YSwg
TGV2aW4sIENhc2hvcmUsIGFuZCBLb3BwZWxsIDIwMDkpPC9EaXNwbGF5VGV4dD48cmVjb3JkPjxy
ZWMtbnVtYmVyPjY0MjA8L3JlYy1udW1iZXI+PGZvcmVpZ24ta2V5cz48a2V5IGFwcD0iRU4iIGRi
LWlkPSJyczJ6MHRldzc1MnhlcmV0ZjVxeHYydzFhOXB3dHhld3h4c2QiIHRpbWVzdGFtcD0iMTU0
OTY5NzIzMiIgZ3VpZD0iMGFmYjk0NmUtMGE4ZC00MzJiLWJjMjAtYjk1ZWEyZmRhOTc4Ij42NDIw
PC9rZXk+PC9mb3JlaWduLWtleXM+PHJlZi10eXBlIG5hbWU9IkpvdXJuYWwgQXJ0aWNsZSI+MTc8
L3JlZi10eXBlPjxjb250cmlidXRvcnM+PGF1dGhvcnM+PGF1dGhvcj5HdWxicmFuZHNlbiwgTGFy
czwvYXV0aG9yPjwvYXV0aG9ycz48L2NvbnRyaWJ1dG9ycz48dGl0bGVzPjx0aXRsZT5PdmVybGFw
cGluZyBwdWJsaWMgYW5kIHByaXZhdGUgZ292ZXJuYW5jZTogQ2FuIGZvcmVzdCBjZXJ0aWZpY2F0
aW9uIGZpbGwgdGhlIGdhcHMgaW4gdGhlIGdsb2JhbCBmb3Jlc3QgcmVnaW1lPC90aXRsZT48c2Vj
b25kYXJ5LXRpdGxlPkdsb2JhbCBFbnZpcm9ubWVudGFsIFBvbGl0aWNzPC9zZWNvbmRhcnktdGl0
bGU+PC90aXRsZXM+PHBlcmlvZGljYWw+PGZ1bGwtdGl0bGU+R2xvYmFsIEVudmlyb25tZW50YWwg
UG9saXRpY3M8L2Z1bGwtdGl0bGU+PC9wZXJpb2RpY2FsPjxwYWdlcz43NS05OTwvcGFnZXM+PHZv
bHVtZT40PC92b2x1bWU+PG51bWJlcj4yPC9udW1iZXI+PGtleXdvcmRzPjxrZXl3b3JkPkVDTy1s
YWJlbGluZzwva2V5d29yZD48a2V5d29yZD5HUkVFTiBtYXJrZXRpbmc8L2tleXdvcmQ+PGtleXdv
cmQ+Rk9SRVNUUyAmYW1wOyBmb3Jlc3RyeTwva2V5d29yZD48a2V5d29yZD5FTlZJUk9OTUVOVEFM
IHN0YW5kYXJkPC9rZXl3b3JkPjxrZXl3b3JkPlNVU1RBSU5BQkxFIGZvcmVzdHJ5PC9rZXl3b3Jk
Pjwva2V5d29yZHM+PGRhdGVzPjx5ZWFyPjIwMDQ8L3llYXI+PC9kYXRlcz48dXJscz48cmVsYXRl
ZC11cmxzPjx1cmw+aHR0cDovL3NlYXJjaC5lYnNjb2hvc3QuY29tL2xvZ2luLmFzcHg/ZGlyZWN0
PXRydWUmYW1wO2RiPWFwaCZhbXA7QU49MTMxNjcyNjkmYW1wO3NpdGU9ZWhvc3QtbGl2ZSZhbXA7
c2NvcGU9c2l0ZTwvdXJsPjwvcmVsYXRlZC11cmxzPjwvdXJscz48ZWxlY3Ryb25pYy1yZXNvdXJj
ZS1udW0+MTAuMTE2Mi8xNTI2MzgwMDQzMjMwNzQyMDA8L2VsZWN0cm9uaWMtcmVzb3VyY2UtbnVt
PjwvcmVjb3JkPjwvQ2l0ZT48Q2l0ZT48QXV0aG9yPkxldmluPC9BdXRob3I+PFllYXI+MjAwOTwv
WWVhcj48UmVjTnVtPjI3NjUzPC9SZWNOdW0+PHJlY29yZD48cmVjLW51bWJlcj4yNzY1MzwvcmVj
LW51bWJlcj48Zm9yZWlnbi1rZXlzPjxrZXkgYXBwPSJFTiIgZGItaWQ9InpkOTlwd3NlenJ3ZHg1
ZXAwNWl4dnN3bXR0cjlwYWF0ZTBzZCIgdGltZXN0YW1wPSIxNDkyMTg4MTcxIj4yNzY1Mzwva2V5
PjwvZm9yZWlnbi1rZXlzPjxyZWYtdHlwZSBuYW1lPSJKb3VybmFsIEFydGljbGUiPjE3PC9yZWYt
dHlwZT48Y29udHJpYnV0b3JzPjxhdXRob3JzPjxhdXRob3I+TGV2aW4sIEtlbGx5PC9hdXRob3I+
PGF1dGhvcj5DYXNob3JlLCBCZW5qYW1pbjwvYXV0aG9yPjxhdXRob3I+S29wcGVsbCwgSm9uYXRo
YW48L2F1dGhvcj48L2F1dGhvcnM+PC9jb250cmlidXRvcnM+PHRpdGxlcz48dGl0bGU+Q2FuIE5v
bi1TdGF0ZSBDZXJ0aWZpY2F0aW9uIFN5c3RlbXMgQm9sc3RlciBTdGF0ZS1DZW50ZXJlZCBFZmZv
cnRzIHRvIFByb21vdGUgU3VzdGFpbmFibGUgRGV2ZWxvcG1lbnQgdGhyb3VnaCB0aGUgQ2xlYW4g
RGV2ZWxvcG1lbnQgTWVjaGFuaXNtPzwvdGl0bGU+PHNlY29uZGFyeS10aXRsZT5XYWtlIEZvcmVz
dCBMYXcgUmV2aWV3PC9zZWNvbmRhcnktdGl0bGU+PC90aXRsZXM+PHBlcmlvZGljYWw+PGZ1bGwt
dGl0bGU+V2FrZSBGb3Jlc3QgTGF3IFJldmlldzwvZnVsbC10aXRsZT48L3BlcmlvZGljYWw+PHBh
Z2VzPjc3Ny0tNzk4PC9wYWdlcz48dm9sdW1lPjQ0PC92b2x1bWU+PGRhdGVzPjx5ZWFyPjIwMDk8
L3llYXI+PC9kYXRlcz48YWNjZXNzaW9uLW51bT5MZXZpbjIwMDk8L2FjY2Vzc2lvbi1udW0+PHVy
bHM+PC91cmxzPjwvcmVjb3JkPjwvQ2l0ZT48L0VuZE5vdGU+
</w:fldData>
        </w:fldChar>
      </w:r>
      <w:r>
        <w:rPr>
          <w:rFonts w:asciiTheme="majorBidi" w:hAnsiTheme="majorBidi" w:cstheme="majorBidi"/>
          <w:sz w:val="22"/>
          <w:szCs w:val="22"/>
        </w:rPr>
        <w:instrText xml:space="preserve"> ADDIN EN.CITE.DATA </w:instrText>
      </w:r>
      <w:r>
        <w:rPr>
          <w:rFonts w:asciiTheme="majorBidi" w:hAnsiTheme="majorBidi" w:cstheme="majorBidi"/>
          <w:sz w:val="22"/>
          <w:szCs w:val="22"/>
        </w:rPr>
      </w:r>
      <w:r>
        <w:rPr>
          <w:rFonts w:asciiTheme="majorBidi" w:hAnsiTheme="majorBidi" w:cstheme="majorBidi"/>
          <w:sz w:val="22"/>
          <w:szCs w:val="22"/>
        </w:rPr>
        <w:fldChar w:fldCharType="end"/>
      </w:r>
      <w:r>
        <w:rPr>
          <w:rFonts w:asciiTheme="majorBidi" w:hAnsiTheme="majorBidi" w:cstheme="majorBidi"/>
          <w:sz w:val="22"/>
          <w:szCs w:val="22"/>
        </w:rPr>
      </w:r>
      <w:r>
        <w:rPr>
          <w:rFonts w:asciiTheme="majorBidi" w:hAnsiTheme="majorBidi" w:cstheme="majorBidi"/>
          <w:sz w:val="22"/>
          <w:szCs w:val="22"/>
        </w:rPr>
        <w:fldChar w:fldCharType="separate"/>
      </w:r>
      <w:r>
        <w:rPr>
          <w:rFonts w:asciiTheme="majorBidi" w:hAnsiTheme="majorBidi" w:cstheme="majorBidi"/>
          <w:noProof/>
          <w:sz w:val="22"/>
          <w:szCs w:val="22"/>
        </w:rPr>
        <w:t>(Gulbrandsen 2004a, Levin, Cashore, and Koppell 2009)</w:t>
      </w:r>
      <w:r>
        <w:rPr>
          <w:rFonts w:asciiTheme="majorBidi" w:hAnsiTheme="majorBidi" w:cstheme="majorBidi"/>
          <w:sz w:val="22"/>
          <w:szCs w:val="22"/>
        </w:rPr>
        <w:fldChar w:fldCharType="end"/>
      </w:r>
      <w:r>
        <w:rPr>
          <w:rFonts w:asciiTheme="majorBidi" w:hAnsiTheme="majorBidi" w:cstheme="majorBidi"/>
          <w:sz w:val="22"/>
          <w:szCs w:val="22"/>
        </w:rPr>
        <w:t xml:space="preserve"> might </w:t>
      </w:r>
      <w:r w:rsidRPr="00754ECB">
        <w:rPr>
          <w:rFonts w:asciiTheme="majorBidi" w:hAnsiTheme="majorBidi" w:cstheme="majorBidi"/>
          <w:sz w:val="22"/>
          <w:szCs w:val="22"/>
        </w:rPr>
        <w:t xml:space="preserve">substitute, complement </w:t>
      </w:r>
      <w:r>
        <w:rPr>
          <w:rFonts w:asciiTheme="majorBidi" w:hAnsiTheme="majorBidi" w:cstheme="majorBidi"/>
          <w:sz w:val="22"/>
          <w:szCs w:val="22"/>
        </w:rPr>
        <w:fldChar w:fldCharType="begin"/>
      </w:r>
      <w:r>
        <w:rPr>
          <w:rFonts w:asciiTheme="majorBidi" w:hAnsiTheme="majorBidi" w:cstheme="majorBidi"/>
          <w:sz w:val="22"/>
          <w:szCs w:val="22"/>
        </w:rPr>
        <w:instrText xml:space="preserve"> ADDIN EN.CITE &lt;EndNote&gt;&lt;Cite&gt;&lt;Author&gt;Levin&lt;/Author&gt;&lt;Year&gt;2009&lt;/Year&gt;&lt;RecNum&gt;27653&lt;/RecNum&gt;&lt;DisplayText&gt;(Levin, Cashore, and Koppell 2009, Börzel and Risse 2005)&lt;/DisplayText&gt;&lt;record&gt;&lt;rec-number&gt;27653&lt;/rec-number&gt;&lt;foreign-keys&gt;&lt;key app="EN" db-id="zd99pwsezrwdx5ep05ixvswmttr9paate0sd" timestamp="1492188171"&gt;27653&lt;/key&gt;&lt;/foreign-keys&gt;&lt;ref-type name="Journal Article"&gt;17&lt;/ref-type&gt;&lt;contributors&gt;&lt;authors&gt;&lt;author&gt;Levin, Kelly&lt;/author&gt;&lt;author&gt;Cashore, Benjamin&lt;/author&gt;&lt;author&gt;Koppell, Jonathan&lt;/author&gt;&lt;/authors&gt;&lt;/contributors&gt;&lt;titles&gt;&lt;title&gt;Can Non-State Certification Systems Bolster State-Centered Efforts to Promote Sustainable Development through the Clean Development Mechanism?&lt;/title&gt;&lt;secondary-title&gt;Wake Forest Law Review&lt;/secondary-title&gt;&lt;/titles&gt;&lt;periodical&gt;&lt;full-title&gt;Wake Forest Law Review&lt;/full-title&gt;&lt;/periodical&gt;&lt;pages&gt;777--798&lt;/pages&gt;&lt;volume&gt;44&lt;/volume&gt;&lt;dates&gt;&lt;year&gt;2009&lt;/year&gt;&lt;/dates&gt;&lt;accession-num&gt;Levin2009&lt;/accession-num&gt;&lt;urls&gt;&lt;/urls&gt;&lt;/record&gt;&lt;/Cite&gt;&lt;Cite&gt;&lt;Author&gt;Börzel&lt;/Author&gt;&lt;Year&gt;2005&lt;/Year&gt;&lt;RecNum&gt;31420&lt;/RecNum&gt;&lt;record&gt;&lt;rec-number&gt;31420&lt;/rec-number&gt;&lt;foreign-keys&gt;&lt;key app="EN" db-id="zd99pwsezrwdx5ep05ixvswmttr9paate0sd" timestamp="1492188173"&gt;31420&lt;/key&gt;&lt;/foreign-keys&gt;&lt;ref-type name="Book Section"&gt;5&lt;/ref-type&gt;&lt;contributors&gt;&lt;authors&gt;&lt;author&gt;Börzel, Tanja A.&lt;/author&gt;&lt;author&gt;Thomas Risse&lt;/author&gt;&lt;/authors&gt;&lt;secondary-authors&gt;&lt;author&gt;Edgar Grande &lt;/author&gt;&lt;author&gt;Louis W. Pauly&lt;/author&gt;&lt;/secondary-authors&gt;&lt;/contributors&gt;&lt;titles&gt;&lt;title&gt;Public-Private Partnerships: Effective and Legitimate Tools of Transnational Governance&lt;/title&gt;&lt;secondary-title&gt;Complex Sovereignty: Reconstituting Political Authority in the 21st Century&lt;/secondary-title&gt;&lt;/titles&gt;&lt;pages&gt;195-216&lt;/pages&gt;&lt;keywords&gt;&lt;keyword&gt;dissertation&lt;/keyword&gt;&lt;keyword&gt;gauld&lt;/keyword&gt;&lt;keyword&gt;Exam&lt;/keyword&gt;&lt;keyword&gt;PPP&lt;/keyword&gt;&lt;keyword&gt;Typology of governance&lt;/keyword&gt;&lt;/keywords&gt;&lt;dates&gt;&lt;year&gt;2005&lt;/year&gt;&lt;/dates&gt;&lt;pub-location&gt;Toronto&lt;/pub-location&gt;&lt;publisher&gt;University of Toronto &lt;/publisher&gt;&lt;urls&gt;&lt;/urls&gt;&lt;/record&gt;&lt;/Cite&gt;&lt;/EndNote&gt;</w:instrText>
      </w:r>
      <w:r>
        <w:rPr>
          <w:rFonts w:asciiTheme="majorBidi" w:hAnsiTheme="majorBidi" w:cstheme="majorBidi"/>
          <w:sz w:val="22"/>
          <w:szCs w:val="22"/>
        </w:rPr>
        <w:fldChar w:fldCharType="separate"/>
      </w:r>
      <w:r>
        <w:rPr>
          <w:rFonts w:asciiTheme="majorBidi" w:hAnsiTheme="majorBidi" w:cstheme="majorBidi"/>
          <w:noProof/>
          <w:sz w:val="22"/>
          <w:szCs w:val="22"/>
        </w:rPr>
        <w:t>(Levin, Cashore, and Koppell 2009, Börzel and Risse 2005)</w:t>
      </w:r>
      <w:r>
        <w:rPr>
          <w:rFonts w:asciiTheme="majorBidi" w:hAnsiTheme="majorBidi" w:cstheme="majorBidi"/>
          <w:sz w:val="22"/>
          <w:szCs w:val="22"/>
        </w:rPr>
        <w:fldChar w:fldCharType="end"/>
      </w:r>
      <w:r>
        <w:rPr>
          <w:rFonts w:asciiTheme="majorBidi" w:hAnsiTheme="majorBidi" w:cstheme="majorBidi"/>
          <w:sz w:val="22"/>
          <w:szCs w:val="22"/>
        </w:rPr>
        <w:t xml:space="preserve"> </w:t>
      </w:r>
      <w:r w:rsidRPr="00754ECB">
        <w:rPr>
          <w:rFonts w:asciiTheme="majorBidi" w:hAnsiTheme="majorBidi" w:cstheme="majorBidi"/>
          <w:sz w:val="22"/>
          <w:szCs w:val="22"/>
        </w:rPr>
        <w:t>or improve state-based authority</w:t>
      </w:r>
      <w:r>
        <w:rPr>
          <w:rFonts w:asciiTheme="majorBidi" w:hAnsiTheme="majorBidi" w:cstheme="majorBidi"/>
          <w:sz w:val="22"/>
          <w:szCs w:val="22"/>
        </w:rPr>
        <w:t xml:space="preserve"> </w:t>
      </w:r>
      <w:r>
        <w:rPr>
          <w:rFonts w:asciiTheme="majorBidi" w:hAnsiTheme="majorBidi" w:cstheme="majorBidi"/>
          <w:sz w:val="22"/>
          <w:szCs w:val="22"/>
        </w:rPr>
        <w:fldChar w:fldCharType="begin">
          <w:fldData xml:space="preserve">PEVuZE5vdGU+PENpdGU+PEF1dGhvcj5MYWR3aWc8L0F1dGhvcj48WWVhcj4yMDExPC9ZZWFyPjxS
ZWNOdW0+ODE5Nzk8L1JlY051bT48RGlzcGxheVRleHQ+KExhZHdpZyBhbmQgUnVkb2xmIDIwMTEs
IFNjaG5lY2tlbmVyIDIwMTEsIEJvcnplbCBldCBhbC4gMjAxMSwgQmVybnN0ZWluIGFuZCBDYXNo
b3JlIDIwMDQsIEd1bGJyYW5kc2VuIDIwMDRiKTwvRGlzcGxheVRleHQ+PHJlY29yZD48cmVjLW51
bWJlcj44MTk3OTwvcmVjLW51bWJlcj48Zm9yZWlnbi1rZXlzPjxrZXkgYXBwPSJFTiIgZGItaWQ9
InpkOTlwd3NlenJ3ZHg1ZXAwNWl4dnN3bXR0cjlwYWF0ZTBzZCIgdGltZXN0YW1wPSIxNDk0ODQ2
MDQ0Ij44MTk3OTwva2V5PjwvZm9yZWlnbi1rZXlzPjxyZWYtdHlwZSBuYW1lPSJCb29rIFNlY3Rp
b24iPjU8L3JlZi10eXBlPjxjb250cmlidXRvcnM+PGF1dGhvcnM+PGF1dGhvcj5CZXJuZCBMYWR3
aWc8L2F1dGhvcj48YXV0aG9yPkJlYXRlIFJ1ZG9sZjwvYXV0aG9yPjwvYXV0aG9ycz48c2Vjb25k
YXJ5LWF1dGhvcnM+PGF1dGhvcj5UaG9tYXMgUmlzc2U8L2F1dGhvcj48L3NlY29uZGFyeS1hdXRo
b3JzPjwvY29udHJpYnV0b3JzPjx0aXRsZXM+PHRpdGxlPkludGVybmF0aW9uYWwgTGVnYWwgYW5k
IE1vcmFsIFN0YW5kYXJkcyBvZiBHb29kIEdvdmVybmFuY2UgaW4gRnJhZ2lsZSBTdGF0ZXM8L3Rp
dGxlPjxzZWNvbmRhcnktdGl0bGU+R292ZXJuYW5jZSBXaXRob3V0IEEgU3RhdGU6IFBvbGljaWVz
IGFuZCBQb2xpdGljcyBpbiBBcmVhcyBvZiBMaW1pdGVkIFN0YXRlaG9vZDwvc2Vjb25kYXJ5LXRp
dGxlPjwvdGl0bGVzPjxwYWdlcz4xOTktMjMxPC9wYWdlcz48c2VjdGlvbj5FaWdodDwvc2VjdGlv
bj48ZGF0ZXM+PHllYXI+MjAxMTwveWVhcj48L2RhdGVzPjxwdWItbG9jYXRpb24+TmV3IFlvcms8
L3B1Yi1sb2NhdGlvbj48cHVibGlzaGVyPkNvbHVtYmlhIFVuaXZlcnNpdHkgUHJlc3M8L3B1Ymxp
c2hlcj48dXJscz48L3VybHM+PC9yZWNvcmQ+PC9DaXRlPjxDaXRlPjxBdXRob3I+U2NobmVja2Vu
ZXI8L0F1dGhvcj48WWVhcj4yMDExPC9ZZWFyPjxSZWNOdW0+ODE5ODQ8L1JlY051bT48cmVjb3Jk
PjxyZWMtbnVtYmVyPjgxOTg0PC9yZWMtbnVtYmVyPjxmb3JlaWduLWtleXM+PGtleSBhcHA9IkVO
IiBkYi1pZD0iemQ5OXB3c2V6cndkeDVlcDA1aXh2c3dtdHRyOXBhYXRlMHNkIiB0aW1lc3RhbXA9
IjE0OTQ4NDYwNDQiPjgxOTg0PC9rZXk+PC9mb3JlaWduLWtleXM+PHJlZi10eXBlIG5hbWU9IkJv
b2sgU2VjdGlvbiI+NTwvcmVmLXR5cGU+PGNvbnRyaWJ1dG9ycz48YXV0aG9ycz48YXV0aG9yPlVs
cmljaCBTY2huZWNrZW5lcjwvYXV0aG9yPjwvYXV0aG9ycz48c2Vjb25kYXJ5LWF1dGhvcnM+PGF1
dGhvcj5UaG9tYXMgUmlzc2U8L2F1dGhvcj48L3NlY29uZGFyeS1hdXRob3JzPjwvY29udHJpYnV0
b3JzPjx0aXRsZXM+PHRpdGxlPlN0YXRlIEJ1aWxkaW5nIG9yIE5ldyBNb2RlcyBvZiBHb3Zlcm5h
bmNlPyBUaGUgRWZmZWN0cyBvZiBJbnRlcm5hdGlvbmFsIEludm9sdmVtZW50IGluIEFyZWFzIG9m
IExpbWl0ZWQgU3RhdGVob29kPC90aXRsZT48c2Vjb25kYXJ5LXRpdGxlPkdvdmVybmFuY2UgV2l0
aG91dCBBIFN0YXRlOiBQb2xpY2llcyBhbmQgUG9saXRpY3MgaW4gQXJlYXMgb2YgTGltaXRlZCBT
dGF0ZWhvb2Q8L3NlY29uZGFyeS10aXRsZT48L3RpdGxlcz48cGFnZXM+MjMyLTI2MTwvcGFnZXM+
PHNlY3Rpb24+TmluZTwvc2VjdGlvbj48ZGF0ZXM+PHllYXI+MjAxMTwveWVhcj48L2RhdGVzPjxw
dWItbG9jYXRpb24+TmV3IFlvcms8L3B1Yi1sb2NhdGlvbj48cHVibGlzaGVyPkNvbHVtYmlhIFVu
aXZlcnNpdHkgUHJlc3M8L3B1Ymxpc2hlcj48dXJscz48L3VybHM+PC9yZWNvcmQ+PC9DaXRlPjxD
aXRlPjxBdXRob3I+Qm9yemVsPC9BdXRob3I+PFllYXI+MjAxMTwvWWVhcj48UmVjTnVtPjgxOTc3
PC9SZWNOdW0+PHJlY29yZD48cmVjLW51bWJlcj44MTk3NzwvcmVjLW51bWJlcj48Zm9yZWlnbi1r
ZXlzPjxrZXkgYXBwPSJFTiIgZGItaWQ9InpkOTlwd3NlenJ3ZHg1ZXAwNWl4dnN3bXR0cjlwYWF0
ZTBzZCIgdGltZXN0YW1wPSIxNDk0ODQ2MDQ0Ij44MTk3Nzwva2V5PjwvZm9yZWlnbi1rZXlzPjxy
ZWYtdHlwZSBuYW1lPSJCb29rIFNlY3Rpb24iPjU8L3JlZi10eXBlPjxjb250cmlidXRvcnM+PGF1
dGhvcnM+PGF1dGhvcj5UYW5qYSBCb3J6ZWw8L2F1dGhvcj48YXV0aG9yPkFkcmVubmUgSGVyaXRl
cjwvYXV0aG9yPjxhdXRob3I+Tmljb2xlIEtyYW56PC9hdXRob3I+PGF1dGhvcj5DaHJpc3RpYW4g
VGhhdWVyPC9hdXRob3I+PC9hdXRob3JzPjxzZWNvbmRhcnktYXV0aG9ycz48YXV0aG9yPlRob21h
cyBSaXNzZTwvYXV0aG9yPjwvc2Vjb25kYXJ5LWF1dGhvcnM+PC9jb250cmlidXRvcnM+PHRpdGxl
cz48dGl0bGU+UmFjaW5nIHRvIHRoZSBUb3A/IFJlZ3VsYXRvcnkgQ29tcGV0aXRpb24gQW1vbmcg
RmlybXM8L3RpdGxlPjxzZWNvbmRhcnktdGl0bGU+R292ZXJuYW5jZSBXaXRob3V0IEEgU3RhdGU6
IFBvbGljaWVzIGFuZCBQb2xpdGljcyBpbiBBcmVhcyBvZiBMaW1pdGVkIFN0YXRlaG9vZDwvc2Vj
b25kYXJ5LXRpdGxlPjwvdGl0bGVzPjxwYWdlcz4xNDQtMTcwPC9wYWdlcz48c2VjdGlvbj5TaXg8
L3NlY3Rpb24+PGRhdGVzPjx5ZWFyPjIwMTE8L3llYXI+PC9kYXRlcz48cHViLWxvY2F0aW9uPk5l
dyBZb3JrPC9wdWItbG9jYXRpb24+PHB1Ymxpc2hlcj5Db2x1bWJpYSBVbml2ZXJzaXR5IFByZXNz
PC9wdWJsaXNoZXI+PHVybHM+PC91cmxzPjwvcmVjb3JkPjwvQ2l0ZT48Q2l0ZT48QXV0aG9yPkJl
cm5zdGVpbjwvQXV0aG9yPjxZZWFyPjIwMDQ8L1llYXI+PFJlY051bT4zMjY3MDwvUmVjTnVtPjxy
ZWNvcmQ+PHJlYy1udW1iZXI+MzI2NzA8L3JlYy1udW1iZXI+PGZvcmVpZ24ta2V5cz48a2V5IGFw
cD0iRU4iIGRiLWlkPSJ6ZDk5cHdzZXpyd2R4NWVwMDVpeHZzd210dHI5cGFhdGUwc2QiIHRpbWVz
dGFtcD0iMTQ5MjE4ODE3MyI+MzI2NzA8L2tleT48L2ZvcmVpZ24ta2V5cz48cmVmLXR5cGUgbmFt
ZT0iQm9vayBTZWN0aW9uIj41PC9yZWYtdHlwZT48Y29udHJpYnV0b3JzPjxhdXRob3JzPjxhdXRo
b3I+U3RldmVuIEJlcm5zdGVpbjwvYXV0aG9yPjxhdXRob3I+QmVuamFtaW4gQ2FzaG9yZTwvYXV0
aG9yPjwvYXV0aG9ycz48c2Vjb25kYXJ5LWF1dGhvcnM+PGF1dGhvcj5Kb2huIEtpcnRvbjwvYXV0
aG9yPjxhdXRob3I+TWljaGFlbCBUcmViaWxjb2NrPC9hdXRob3I+PC9zZWNvbmRhcnktYXV0aG9y
cz48L2NvbnRyaWJ1dG9ycz48dGl0bGVzPjx0aXRsZT5Ob24tU3RhdGUgR2xvYmFsIEdvdmVybmFu
Y2U6IElzIEZvcmVzdCBDZXJ0aWZpY2F0aW9uIGEgTGVnaXRpbWF0ZSBBbHRlcm5hdGl2ZSB0byBh
IEdsb2JhbCBGb3Jlc3QgQ29udmVudGlvbj88L3RpdGxlPjxzZWNvbmRhcnktdGl0bGU+SGFyZCBD
aG9pY2VzLCBTb2Z0IExhdzogIENvbWJpbmluZyBUcmFkZSwgRW52aXJvbm1lbnQsIGFuZCBTb2Np
YWwgQ29oZXNpb24gaW4gR2xvYmFsIEdvdmVybmFuY2U8L3NlY29uZGFyeS10aXRsZT48L3RpdGxl
cz48a2V5d29yZHM+PGtleXdvcmQ+Zm9yZXN0IGNlcnRpZmljYXRpb248L2tleXdvcmQ+PGtleXdv
cmQ+aW50ZXJuYXRpb25hbCBlbnZpcm9ubWVudGFsIGdvdmVyYW5jZTwva2V5d29yZD48L2tleXdv
cmRzPjxkYXRlcz48eWVhcj4yMDA0PC95ZWFyPjwvZGF0ZXM+PHB1Yi1sb2NhdGlvbj5BbGRlcnNo
b3Q8L3B1Yi1sb2NhdGlvbj48cHVibGlzaGVyPkFzaGdhdGUgUHJlc3M8L3B1Ymxpc2hlcj48dXJs
cz48L3VybHM+PC9yZWNvcmQ+PC9DaXRlPjxDaXRlPjxBdXRob3I+R3VsYnJhbmRzZW48L0F1dGhv
cj48WWVhcj4yMDA0PC9ZZWFyPjxSZWNOdW0+MzIzMTk8L1JlY051bT48cmVjb3JkPjxyZWMtbnVt
YmVyPjMyMzE5PC9yZWMtbnVtYmVyPjxmb3JlaWduLWtleXM+PGtleSBhcHA9IkVOIiBkYi1pZD0i
emQ5OXB3c2V6cndkeDVlcDA1aXh2c3dtdHRyOXBhYXRlMHNkIiB0aW1lc3RhbXA9IjE0OTIxODgx
NzMiPjMyMzE5PC9rZXk+PC9mb3JlaWduLWtleXM+PHJlZi10eXBlIG5hbWU9IkpvdXJuYWwgQXJ0
aWNsZSI+MTc8L3JlZi10eXBlPjxjb250cmlidXRvcnM+PGF1dGhvcnM+PGF1dGhvcj5HdWxicmFu
ZHNlbiwgTGFycyBILjwvYXV0aG9yPjwvYXV0aG9ycz48L2NvbnRyaWJ1dG9ycz48dGl0bGVzPjx0
aXRsZT5PdmVybGFwcGluZyBQdWJsaWMgYW5kIFByaXZhdGUgR292ZXJuYW5jZTogQ2FuIEZvcmVz
dCBDZXJ0aWZpY2F0aW9uIEZpbGwgdGhlIEdhcHMgaW4gdGhlIEdsb2JhbCBGb3Jlc3QgUmVnaW1l
ID88L3RpdGxlPjxzZWNvbmRhcnktdGl0bGU+R2xvYmFsIEVudmlyb25tZW50YWwgUG9saXRpY3M8
L3NlY29uZGFyeS10aXRsZT48L3RpdGxlcz48cGVyaW9kaWNhbD48ZnVsbC10aXRsZT5HbG9iYWwg
RW52aXJvbm1lbnRhbCBQb2xpdGljczwvZnVsbC10aXRsZT48L3BlcmlvZGljYWw+PHBhZ2VzPjc1
LS05OTwvcGFnZXM+PHZvbHVtZT40PC92b2x1bWU+PG51bWJlcj4yPC9udW1iZXI+PGRhdGVzPjx5
ZWFyPjIwMDQ8L3llYXI+PC9kYXRlcz48YWNjZXNzaW9uLW51bT5HdWxkbnJhbmRzZW4yMDA0PC9h
Y2Nlc3Npb24tbnVtPjx1cmxzPjwvdXJscz48L3JlY29yZD48L0NpdGU+PENpdGU+PEF1dGhvcj5M
YWR3aWc8L0F1dGhvcj48WWVhcj4yMDExPC9ZZWFyPjxSZWNOdW0+ODE5Nzk8L1JlY051bT48cmVj
b3JkPjxyZWMtbnVtYmVyPjgxOTc5PC9yZWMtbnVtYmVyPjxmb3JlaWduLWtleXM+PGtleSBhcHA9
IkVOIiBkYi1pZD0iemQ5OXB3c2V6cndkeDVlcDA1aXh2c3dtdHRyOXBhYXRlMHNkIiB0aW1lc3Rh
bXA9IjE0OTQ4NDYwNDQiPjgxOTc5PC9rZXk+PC9mb3JlaWduLWtleXM+PHJlZi10eXBlIG5hbWU9
IkJvb2sgU2VjdGlvbiI+NTwvcmVmLXR5cGU+PGNvbnRyaWJ1dG9ycz48YXV0aG9ycz48YXV0aG9y
PkJlcm5kIExhZHdpZzwvYXV0aG9yPjxhdXRob3I+QmVhdGUgUnVkb2xmPC9hdXRob3I+PC9hdXRo
b3JzPjxzZWNvbmRhcnktYXV0aG9ycz48YXV0aG9yPlRob21hcyBSaXNzZTwvYXV0aG9yPjwvc2Vj
b25kYXJ5LWF1dGhvcnM+PC9jb250cmlidXRvcnM+PHRpdGxlcz48dGl0bGU+SW50ZXJuYXRpb25h
bCBMZWdhbCBhbmQgTW9yYWwgU3RhbmRhcmRzIG9mIEdvb2QgR292ZXJuYW5jZSBpbiBGcmFnaWxl
IFN0YXRlczwvdGl0bGU+PHNlY29uZGFyeS10aXRsZT5Hb3Zlcm5hbmNlIFdpdGhvdXQgQSBTdGF0
ZTogUG9saWNpZXMgYW5kIFBvbGl0aWNzIGluIEFyZWFzIG9mIExpbWl0ZWQgU3RhdGVob29kPC9z
ZWNvbmRhcnktdGl0bGU+PC90aXRsZXM+PHBhZ2VzPjE5OS0yMzE8L3BhZ2VzPjxzZWN0aW9uPkVp
Z2h0PC9zZWN0aW9uPjxkYXRlcz48eWVhcj4yMDExPC95ZWFyPjwvZGF0ZXM+PHB1Yi1sb2NhdGlv
bj5OZXcgWW9yazwvcHViLWxvY2F0aW9uPjxwdWJsaXNoZXI+Q29sdW1iaWEgVW5pdmVyc2l0eSBQ
cmVzczwvcHVibGlzaGVyPjx1cmxzPjwvdXJscz48L3JlY29yZD48L0NpdGU+PENpdGU+PEF1dGhv
cj5TY2huZWNrZW5lcjwvQXV0aG9yPjxZZWFyPjIwMTE8L1llYXI+PFJlY051bT44MTk4NDwvUmVj
TnVtPjxyZWNvcmQ+PHJlYy1udW1iZXI+ODE5ODQ8L3JlYy1udW1iZXI+PGZvcmVpZ24ta2V5cz48
a2V5IGFwcD0iRU4iIGRiLWlkPSJ6ZDk5cHdzZXpyd2R4NWVwMDVpeHZzd210dHI5cGFhdGUwc2Qi
IHRpbWVzdGFtcD0iMTQ5NDg0NjA0NCI+ODE5ODQ8L2tleT48L2ZvcmVpZ24ta2V5cz48cmVmLXR5
cGUgbmFtZT0iQm9vayBTZWN0aW9uIj41PC9yZWYtdHlwZT48Y29udHJpYnV0b3JzPjxhdXRob3Jz
PjxhdXRob3I+VWxyaWNoIFNjaG5lY2tlbmVyPC9hdXRob3I+PC9hdXRob3JzPjxzZWNvbmRhcnkt
YXV0aG9ycz48YXV0aG9yPlRob21hcyBSaXNzZTwvYXV0aG9yPjwvc2Vjb25kYXJ5LWF1dGhvcnM+
PC9jb250cmlidXRvcnM+PHRpdGxlcz48dGl0bGU+U3RhdGUgQnVpbGRpbmcgb3IgTmV3IE1vZGVz
IG9mIEdvdmVybmFuY2U/IFRoZSBFZmZlY3RzIG9mIEludGVybmF0aW9uYWwgSW52b2x2ZW1lbnQg
aW4gQXJlYXMgb2YgTGltaXRlZCBTdGF0ZWhvb2Q8L3RpdGxlPjxzZWNvbmRhcnktdGl0bGU+R292
ZXJuYW5jZSBXaXRob3V0IEEgU3RhdGU6IFBvbGljaWVzIGFuZCBQb2xpdGljcyBpbiBBcmVhcyBv
ZiBMaW1pdGVkIFN0YXRlaG9vZDwvc2Vjb25kYXJ5LXRpdGxlPjwvdGl0bGVzPjxwYWdlcz4yMzIt
MjYxPC9wYWdlcz48c2VjdGlvbj5OaW5lPC9zZWN0aW9uPjxkYXRlcz48eWVhcj4yMDExPC95ZWFy
PjwvZGF0ZXM+PHB1Yi1sb2NhdGlvbj5OZXcgWW9yazwvcHViLWxvY2F0aW9uPjxwdWJsaXNoZXI+
Q29sdW1iaWEgVW5pdmVyc2l0eSBQcmVzczwvcHVibGlzaGVyPjx1cmxzPjwvdXJscz48L3JlY29y
ZD48L0NpdGU+PENpdGU+PEF1dGhvcj5Cb3J6ZWw8L0F1dGhvcj48WWVhcj4yMDExPC9ZZWFyPjxS
ZWNOdW0+ODE5Nzc8L1JlY051bT48cmVjb3JkPjxyZWMtbnVtYmVyPjgxOTc3PC9yZWMtbnVtYmVy
Pjxmb3JlaWduLWtleXM+PGtleSBhcHA9IkVOIiBkYi1pZD0iemQ5OXB3c2V6cndkeDVlcDA1aXh2
c3dtdHRyOXBhYXRlMHNkIiB0aW1lc3RhbXA9IjE0OTQ4NDYwNDQiPjgxOTc3PC9rZXk+PC9mb3Jl
aWduLWtleXM+PHJlZi10eXBlIG5hbWU9IkJvb2sgU2VjdGlvbiI+NTwvcmVmLXR5cGU+PGNvbnRy
aWJ1dG9ycz48YXV0aG9ycz48YXV0aG9yPlRhbmphIEJvcnplbDwvYXV0aG9yPjxhdXRob3I+QWRy
ZW5uZSBIZXJpdGVyPC9hdXRob3I+PGF1dGhvcj5OaWNvbGUgS3Jhbno8L2F1dGhvcj48YXV0aG9y
PkNocmlzdGlhbiBUaGF1ZXI8L2F1dGhvcj48L2F1dGhvcnM+PHNlY29uZGFyeS1hdXRob3JzPjxh
dXRob3I+VGhvbWFzIFJpc3NlPC9hdXRob3I+PC9zZWNvbmRhcnktYXV0aG9ycz48L2NvbnRyaWJ1
dG9ycz48dGl0bGVzPjx0aXRsZT5SYWNpbmcgdG8gdGhlIFRvcD8gUmVndWxhdG9yeSBDb21wZXRp
dGlvbiBBbW9uZyBGaXJtczwvdGl0bGU+PHNlY29uZGFyeS10aXRsZT5Hb3Zlcm5hbmNlIFdpdGhv
dXQgQSBTdGF0ZTogUG9saWNpZXMgYW5kIFBvbGl0aWNzIGluIEFyZWFzIG9mIExpbWl0ZWQgU3Rh
dGVob29kPC9zZWNvbmRhcnktdGl0bGU+PC90aXRsZXM+PHBhZ2VzPjE0NC0xNzA8L3BhZ2VzPjxz
ZWN0aW9uPlNpeDwvc2VjdGlvbj48ZGF0ZXM+PHllYXI+MjAxMTwveWVhcj48L2RhdGVzPjxwdWIt
bG9jYXRpb24+TmV3IFlvcms8L3B1Yi1sb2NhdGlvbj48cHVibGlzaGVyPkNvbHVtYmlhIFVuaXZl
cnNpdHkgUHJlc3M8L3B1Ymxpc2hlcj48dXJscz48L3VybHM+PC9yZWNvcmQ+PC9DaXRlPjxDaXRl
PjxBdXRob3I+QmVybnN0ZWluPC9BdXRob3I+PFllYXI+MjAwNDwvWWVhcj48UmVjTnVtPjMyNjcw
PC9SZWNOdW0+PHJlY29yZD48cmVjLW51bWJlcj4zMjY3MDwvcmVjLW51bWJlcj48Zm9yZWlnbi1r
ZXlzPjxrZXkgYXBwPSJFTiIgZGItaWQ9InpkOTlwd3NlenJ3ZHg1ZXAwNWl4dnN3bXR0cjlwYWF0
ZTBzZCIgdGltZXN0YW1wPSIxNDkyMTg4MTczIj4zMjY3MDwva2V5PjwvZm9yZWlnbi1rZXlzPjxy
ZWYtdHlwZSBuYW1lPSJCb29rIFNlY3Rpb24iPjU8L3JlZi10eXBlPjxjb250cmlidXRvcnM+PGF1
dGhvcnM+PGF1dGhvcj5TdGV2ZW4gQmVybnN0ZWluPC9hdXRob3I+PGF1dGhvcj5CZW5qYW1pbiBD
YXNob3JlPC9hdXRob3I+PC9hdXRob3JzPjxzZWNvbmRhcnktYXV0aG9ycz48YXV0aG9yPkpvaG4g
S2lydG9uPC9hdXRob3I+PGF1dGhvcj5NaWNoYWVsIFRyZWJpbGNvY2s8L2F1dGhvcj48L3NlY29u
ZGFyeS1hdXRob3JzPjwvY29udHJpYnV0b3JzPjx0aXRsZXM+PHRpdGxlPk5vbi1TdGF0ZSBHbG9i
YWwgR292ZXJuYW5jZTogSXMgRm9yZXN0IENlcnRpZmljYXRpb24gYSBMZWdpdGltYXRlIEFsdGVy
bmF0aXZlIHRvIGEgR2xvYmFsIEZvcmVzdCBDb252ZW50aW9uPzwvdGl0bGU+PHNlY29uZGFyeS10
aXRsZT5IYXJkIENob2ljZXMsIFNvZnQgTGF3OiAgQ29tYmluaW5nIFRyYWRlLCBFbnZpcm9ubWVu
dCwgYW5kIFNvY2lhbCBDb2hlc2lvbiBpbiBHbG9iYWwgR292ZXJuYW5jZTwvc2Vjb25kYXJ5LXRp
dGxlPjwvdGl0bGVzPjxrZXl3b3Jkcz48a2V5d29yZD5mb3Jlc3QgY2VydGlmaWNhdGlvbjwva2V5
d29yZD48a2V5d29yZD5pbnRlcm5hdGlvbmFsIGVudmlyb25tZW50YWwgZ292ZXJhbmNlPC9rZXl3
b3JkPjwva2V5d29yZHM+PGRhdGVzPjx5ZWFyPjIwMDQ8L3llYXI+PC9kYXRlcz48cHViLWxvY2F0
aW9uPkFsZGVyc2hvdDwvcHViLWxvY2F0aW9uPjxwdWJsaXNoZXI+QXNoZ2F0ZSBQcmVzczwvcHVi
bGlzaGVyPjx1cmxzPjwvdXJscz48L3JlY29yZD48L0NpdGU+PENpdGU+PEF1dGhvcj5HdWxicmFu
ZHNlbjwvQXV0aG9yPjxZZWFyPjIwMDQ8L1llYXI+PFJlY051bT4zMjMxOTwvUmVjTnVtPjxyZWNv
cmQ+PHJlYy1udW1iZXI+MzIzMTk8L3JlYy1udW1iZXI+PGZvcmVpZ24ta2V5cz48a2V5IGFwcD0i
RU4iIGRiLWlkPSJ6ZDk5cHdzZXpyd2R4NWVwMDVpeHZzd210dHI5cGFhdGUwc2QiIHRpbWVzdGFt
cD0iMTQ5MjE4ODE3MyI+MzIzMTk8L2tleT48L2ZvcmVpZ24ta2V5cz48cmVmLXR5cGUgbmFtZT0i
Sm91cm5hbCBBcnRpY2xlIj4xNzwvcmVmLXR5cGU+PGNvbnRyaWJ1dG9ycz48YXV0aG9ycz48YXV0
aG9yPkd1bGJyYW5kc2VuLCBMYXJzIEguPC9hdXRob3I+PC9hdXRob3JzPjwvY29udHJpYnV0b3Jz
Pjx0aXRsZXM+PHRpdGxlPk92ZXJsYXBwaW5nIFB1YmxpYyBhbmQgUHJpdmF0ZSBHb3Zlcm5hbmNl
OiBDYW4gRm9yZXN0IENlcnRpZmljYXRpb24gRmlsbCB0aGUgR2FwcyBpbiB0aGUgR2xvYmFsIEZv
cmVzdCBSZWdpbWUgPzwvdGl0bGU+PHNlY29uZGFyeS10aXRsZT5HbG9iYWwgRW52aXJvbm1lbnRh
bCBQb2xpdGljczwvc2Vjb25kYXJ5LXRpdGxlPjwvdGl0bGVzPjxwZXJpb2RpY2FsPjxmdWxsLXRp
dGxlPkdsb2JhbCBFbnZpcm9ubWVudGFsIFBvbGl0aWNzPC9mdWxsLXRpdGxlPjwvcGVyaW9kaWNh
bD48cGFnZXM+NzUtLTk5PC9wYWdlcz48dm9sdW1lPjQ8L3ZvbHVtZT48bnVtYmVyPjI8L251bWJl
cj48ZGF0ZXM+PHllYXI+MjAwNDwveWVhcj48L2RhdGVzPjxhY2Nlc3Npb24tbnVtPkd1bGRucmFu
ZHNlbjIwMDQ8L2FjY2Vzc2lvbi1udW0+PHVybHM+PC91cmxzPjwvcmVjb3JkPjwvQ2l0ZT48L0Vu
ZE5vdGU+AG==
</w:fldData>
        </w:fldChar>
      </w:r>
      <w:r w:rsidR="0022325E">
        <w:rPr>
          <w:rFonts w:asciiTheme="majorBidi" w:hAnsiTheme="majorBidi" w:cstheme="majorBidi"/>
          <w:sz w:val="22"/>
          <w:szCs w:val="22"/>
        </w:rPr>
        <w:instrText xml:space="preserve"> ADDIN EN.CITE </w:instrText>
      </w:r>
      <w:r w:rsidR="0022325E">
        <w:rPr>
          <w:rFonts w:asciiTheme="majorBidi" w:hAnsiTheme="majorBidi" w:cstheme="majorBidi"/>
          <w:sz w:val="22"/>
          <w:szCs w:val="22"/>
        </w:rPr>
        <w:fldChar w:fldCharType="begin">
          <w:fldData xml:space="preserve">PEVuZE5vdGU+PENpdGU+PEF1dGhvcj5MYWR3aWc8L0F1dGhvcj48WWVhcj4yMDExPC9ZZWFyPjxS
ZWNOdW0+ODE5Nzk8L1JlY051bT48RGlzcGxheVRleHQ+KExhZHdpZyBhbmQgUnVkb2xmIDIwMTEs
IFNjaG5lY2tlbmVyIDIwMTEsIEJvcnplbCBldCBhbC4gMjAxMSwgQmVybnN0ZWluIGFuZCBDYXNo
b3JlIDIwMDQsIEd1bGJyYW5kc2VuIDIwMDRiKTwvRGlzcGxheVRleHQ+PHJlY29yZD48cmVjLW51
bWJlcj44MTk3OTwvcmVjLW51bWJlcj48Zm9yZWlnbi1rZXlzPjxrZXkgYXBwPSJFTiIgZGItaWQ9
InpkOTlwd3NlenJ3ZHg1ZXAwNWl4dnN3bXR0cjlwYWF0ZTBzZCIgdGltZXN0YW1wPSIxNDk0ODQ2
MDQ0Ij44MTk3OTwva2V5PjwvZm9yZWlnbi1rZXlzPjxyZWYtdHlwZSBuYW1lPSJCb29rIFNlY3Rp
b24iPjU8L3JlZi10eXBlPjxjb250cmlidXRvcnM+PGF1dGhvcnM+PGF1dGhvcj5CZXJuZCBMYWR3
aWc8L2F1dGhvcj48YXV0aG9yPkJlYXRlIFJ1ZG9sZjwvYXV0aG9yPjwvYXV0aG9ycz48c2Vjb25k
YXJ5LWF1dGhvcnM+PGF1dGhvcj5UaG9tYXMgUmlzc2U8L2F1dGhvcj48L3NlY29uZGFyeS1hdXRo
b3JzPjwvY29udHJpYnV0b3JzPjx0aXRsZXM+PHRpdGxlPkludGVybmF0aW9uYWwgTGVnYWwgYW5k
IE1vcmFsIFN0YW5kYXJkcyBvZiBHb29kIEdvdmVybmFuY2UgaW4gRnJhZ2lsZSBTdGF0ZXM8L3Rp
dGxlPjxzZWNvbmRhcnktdGl0bGU+R292ZXJuYW5jZSBXaXRob3V0IEEgU3RhdGU6IFBvbGljaWVz
IGFuZCBQb2xpdGljcyBpbiBBcmVhcyBvZiBMaW1pdGVkIFN0YXRlaG9vZDwvc2Vjb25kYXJ5LXRp
dGxlPjwvdGl0bGVzPjxwYWdlcz4xOTktMjMxPC9wYWdlcz48c2VjdGlvbj5FaWdodDwvc2VjdGlv
bj48ZGF0ZXM+PHllYXI+MjAxMTwveWVhcj48L2RhdGVzPjxwdWItbG9jYXRpb24+TmV3IFlvcms8
L3B1Yi1sb2NhdGlvbj48cHVibGlzaGVyPkNvbHVtYmlhIFVuaXZlcnNpdHkgUHJlc3M8L3B1Ymxp
c2hlcj48dXJscz48L3VybHM+PC9yZWNvcmQ+PC9DaXRlPjxDaXRlPjxBdXRob3I+U2NobmVja2Vu
ZXI8L0F1dGhvcj48WWVhcj4yMDExPC9ZZWFyPjxSZWNOdW0+ODE5ODQ8L1JlY051bT48cmVjb3Jk
PjxyZWMtbnVtYmVyPjgxOTg0PC9yZWMtbnVtYmVyPjxmb3JlaWduLWtleXM+PGtleSBhcHA9IkVO
IiBkYi1pZD0iemQ5OXB3c2V6cndkeDVlcDA1aXh2c3dtdHRyOXBhYXRlMHNkIiB0aW1lc3RhbXA9
IjE0OTQ4NDYwNDQiPjgxOTg0PC9rZXk+PC9mb3JlaWduLWtleXM+PHJlZi10eXBlIG5hbWU9IkJv
b2sgU2VjdGlvbiI+NTwvcmVmLXR5cGU+PGNvbnRyaWJ1dG9ycz48YXV0aG9ycz48YXV0aG9yPlVs
cmljaCBTY2huZWNrZW5lcjwvYXV0aG9yPjwvYXV0aG9ycz48c2Vjb25kYXJ5LWF1dGhvcnM+PGF1
dGhvcj5UaG9tYXMgUmlzc2U8L2F1dGhvcj48L3NlY29uZGFyeS1hdXRob3JzPjwvY29udHJpYnV0
b3JzPjx0aXRsZXM+PHRpdGxlPlN0YXRlIEJ1aWxkaW5nIG9yIE5ldyBNb2RlcyBvZiBHb3Zlcm5h
bmNlPyBUaGUgRWZmZWN0cyBvZiBJbnRlcm5hdGlvbmFsIEludm9sdmVtZW50IGluIEFyZWFzIG9m
IExpbWl0ZWQgU3RhdGVob29kPC90aXRsZT48c2Vjb25kYXJ5LXRpdGxlPkdvdmVybmFuY2UgV2l0
aG91dCBBIFN0YXRlOiBQb2xpY2llcyBhbmQgUG9saXRpY3MgaW4gQXJlYXMgb2YgTGltaXRlZCBT
dGF0ZWhvb2Q8L3NlY29uZGFyeS10aXRsZT48L3RpdGxlcz48cGFnZXM+MjMyLTI2MTwvcGFnZXM+
PHNlY3Rpb24+TmluZTwvc2VjdGlvbj48ZGF0ZXM+PHllYXI+MjAxMTwveWVhcj48L2RhdGVzPjxw
dWItbG9jYXRpb24+TmV3IFlvcms8L3B1Yi1sb2NhdGlvbj48cHVibGlzaGVyPkNvbHVtYmlhIFVu
aXZlcnNpdHkgUHJlc3M8L3B1Ymxpc2hlcj48dXJscz48L3VybHM+PC9yZWNvcmQ+PC9DaXRlPjxD
aXRlPjxBdXRob3I+Qm9yemVsPC9BdXRob3I+PFllYXI+MjAxMTwvWWVhcj48UmVjTnVtPjgxOTc3
PC9SZWNOdW0+PHJlY29yZD48cmVjLW51bWJlcj44MTk3NzwvcmVjLW51bWJlcj48Zm9yZWlnbi1r
ZXlzPjxrZXkgYXBwPSJFTiIgZGItaWQ9InpkOTlwd3NlenJ3ZHg1ZXAwNWl4dnN3bXR0cjlwYWF0
ZTBzZCIgdGltZXN0YW1wPSIxNDk0ODQ2MDQ0Ij44MTk3Nzwva2V5PjwvZm9yZWlnbi1rZXlzPjxy
ZWYtdHlwZSBuYW1lPSJCb29rIFNlY3Rpb24iPjU8L3JlZi10eXBlPjxjb250cmlidXRvcnM+PGF1
dGhvcnM+PGF1dGhvcj5UYW5qYSBCb3J6ZWw8L2F1dGhvcj48YXV0aG9yPkFkcmVubmUgSGVyaXRl
cjwvYXV0aG9yPjxhdXRob3I+Tmljb2xlIEtyYW56PC9hdXRob3I+PGF1dGhvcj5DaHJpc3RpYW4g
VGhhdWVyPC9hdXRob3I+PC9hdXRob3JzPjxzZWNvbmRhcnktYXV0aG9ycz48YXV0aG9yPlRob21h
cyBSaXNzZTwvYXV0aG9yPjwvc2Vjb25kYXJ5LWF1dGhvcnM+PC9jb250cmlidXRvcnM+PHRpdGxl
cz48dGl0bGU+UmFjaW5nIHRvIHRoZSBUb3A/IFJlZ3VsYXRvcnkgQ29tcGV0aXRpb24gQW1vbmcg
RmlybXM8L3RpdGxlPjxzZWNvbmRhcnktdGl0bGU+R292ZXJuYW5jZSBXaXRob3V0IEEgU3RhdGU6
IFBvbGljaWVzIGFuZCBQb2xpdGljcyBpbiBBcmVhcyBvZiBMaW1pdGVkIFN0YXRlaG9vZDwvc2Vj
b25kYXJ5LXRpdGxlPjwvdGl0bGVzPjxwYWdlcz4xNDQtMTcwPC9wYWdlcz48c2VjdGlvbj5TaXg8
L3NlY3Rpb24+PGRhdGVzPjx5ZWFyPjIwMTE8L3llYXI+PC9kYXRlcz48cHViLWxvY2F0aW9uPk5l
dyBZb3JrPC9wdWItbG9jYXRpb24+PHB1Ymxpc2hlcj5Db2x1bWJpYSBVbml2ZXJzaXR5IFByZXNz
PC9wdWJsaXNoZXI+PHVybHM+PC91cmxzPjwvcmVjb3JkPjwvQ2l0ZT48Q2l0ZT48QXV0aG9yPkJl
cm5zdGVpbjwvQXV0aG9yPjxZZWFyPjIwMDQ8L1llYXI+PFJlY051bT4zMjY3MDwvUmVjTnVtPjxy
ZWNvcmQ+PHJlYy1udW1iZXI+MzI2NzA8L3JlYy1udW1iZXI+PGZvcmVpZ24ta2V5cz48a2V5IGFw
cD0iRU4iIGRiLWlkPSJ6ZDk5cHdzZXpyd2R4NWVwMDVpeHZzd210dHI5cGFhdGUwc2QiIHRpbWVz
dGFtcD0iMTQ5MjE4ODE3MyI+MzI2NzA8L2tleT48L2ZvcmVpZ24ta2V5cz48cmVmLXR5cGUgbmFt
ZT0iQm9vayBTZWN0aW9uIj41PC9yZWYtdHlwZT48Y29udHJpYnV0b3JzPjxhdXRob3JzPjxhdXRo
b3I+U3RldmVuIEJlcm5zdGVpbjwvYXV0aG9yPjxhdXRob3I+QmVuamFtaW4gQ2FzaG9yZTwvYXV0
aG9yPjwvYXV0aG9ycz48c2Vjb25kYXJ5LWF1dGhvcnM+PGF1dGhvcj5Kb2huIEtpcnRvbjwvYXV0
aG9yPjxhdXRob3I+TWljaGFlbCBUcmViaWxjb2NrPC9hdXRob3I+PC9zZWNvbmRhcnktYXV0aG9y
cz48L2NvbnRyaWJ1dG9ycz48dGl0bGVzPjx0aXRsZT5Ob24tU3RhdGUgR2xvYmFsIEdvdmVybmFu
Y2U6IElzIEZvcmVzdCBDZXJ0aWZpY2F0aW9uIGEgTGVnaXRpbWF0ZSBBbHRlcm5hdGl2ZSB0byBh
IEdsb2JhbCBGb3Jlc3QgQ29udmVudGlvbj88L3RpdGxlPjxzZWNvbmRhcnktdGl0bGU+SGFyZCBD
aG9pY2VzLCBTb2Z0IExhdzogIENvbWJpbmluZyBUcmFkZSwgRW52aXJvbm1lbnQsIGFuZCBTb2Np
YWwgQ29oZXNpb24gaW4gR2xvYmFsIEdvdmVybmFuY2U8L3NlY29uZGFyeS10aXRsZT48L3RpdGxl
cz48a2V5d29yZHM+PGtleXdvcmQ+Zm9yZXN0IGNlcnRpZmljYXRpb248L2tleXdvcmQ+PGtleXdv
cmQ+aW50ZXJuYXRpb25hbCBlbnZpcm9ubWVudGFsIGdvdmVyYW5jZTwva2V5d29yZD48L2tleXdv
cmRzPjxkYXRlcz48eWVhcj4yMDA0PC95ZWFyPjwvZGF0ZXM+PHB1Yi1sb2NhdGlvbj5BbGRlcnNo
b3Q8L3B1Yi1sb2NhdGlvbj48cHVibGlzaGVyPkFzaGdhdGUgUHJlc3M8L3B1Ymxpc2hlcj48dXJs
cz48L3VybHM+PC9yZWNvcmQ+PC9DaXRlPjxDaXRlPjxBdXRob3I+R3VsYnJhbmRzZW48L0F1dGhv
cj48WWVhcj4yMDA0PC9ZZWFyPjxSZWNOdW0+MzIzMTk8L1JlY051bT48cmVjb3JkPjxyZWMtbnVt
YmVyPjMyMzE5PC9yZWMtbnVtYmVyPjxmb3JlaWduLWtleXM+PGtleSBhcHA9IkVOIiBkYi1pZD0i
emQ5OXB3c2V6cndkeDVlcDA1aXh2c3dtdHRyOXBhYXRlMHNkIiB0aW1lc3RhbXA9IjE0OTIxODgx
NzMiPjMyMzE5PC9rZXk+PC9mb3JlaWduLWtleXM+PHJlZi10eXBlIG5hbWU9IkpvdXJuYWwgQXJ0
aWNsZSI+MTc8L3JlZi10eXBlPjxjb250cmlidXRvcnM+PGF1dGhvcnM+PGF1dGhvcj5HdWxicmFu
ZHNlbiwgTGFycyBILjwvYXV0aG9yPjwvYXV0aG9ycz48L2NvbnRyaWJ1dG9ycz48dGl0bGVzPjx0
aXRsZT5PdmVybGFwcGluZyBQdWJsaWMgYW5kIFByaXZhdGUgR292ZXJuYW5jZTogQ2FuIEZvcmVz
dCBDZXJ0aWZpY2F0aW9uIEZpbGwgdGhlIEdhcHMgaW4gdGhlIEdsb2JhbCBGb3Jlc3QgUmVnaW1l
ID88L3RpdGxlPjxzZWNvbmRhcnktdGl0bGU+R2xvYmFsIEVudmlyb25tZW50YWwgUG9saXRpY3M8
L3NlY29uZGFyeS10aXRsZT48L3RpdGxlcz48cGVyaW9kaWNhbD48ZnVsbC10aXRsZT5HbG9iYWwg
RW52aXJvbm1lbnRhbCBQb2xpdGljczwvZnVsbC10aXRsZT48L3BlcmlvZGljYWw+PHBhZ2VzPjc1
LS05OTwvcGFnZXM+PHZvbHVtZT40PC92b2x1bWU+PG51bWJlcj4yPC9udW1iZXI+PGRhdGVzPjx5
ZWFyPjIwMDQ8L3llYXI+PC9kYXRlcz48YWNjZXNzaW9uLW51bT5HdWxkbnJhbmRzZW4yMDA0PC9h
Y2Nlc3Npb24tbnVtPjx1cmxzPjwvdXJscz48L3JlY29yZD48L0NpdGU+PENpdGU+PEF1dGhvcj5M
YWR3aWc8L0F1dGhvcj48WWVhcj4yMDExPC9ZZWFyPjxSZWNOdW0+ODE5Nzk8L1JlY051bT48cmVj
b3JkPjxyZWMtbnVtYmVyPjgxOTc5PC9yZWMtbnVtYmVyPjxmb3JlaWduLWtleXM+PGtleSBhcHA9
IkVOIiBkYi1pZD0iemQ5OXB3c2V6cndkeDVlcDA1aXh2c3dtdHRyOXBhYXRlMHNkIiB0aW1lc3Rh
bXA9IjE0OTQ4NDYwNDQiPjgxOTc5PC9rZXk+PC9mb3JlaWduLWtleXM+PHJlZi10eXBlIG5hbWU9
IkJvb2sgU2VjdGlvbiI+NTwvcmVmLXR5cGU+PGNvbnRyaWJ1dG9ycz48YXV0aG9ycz48YXV0aG9y
PkJlcm5kIExhZHdpZzwvYXV0aG9yPjxhdXRob3I+QmVhdGUgUnVkb2xmPC9hdXRob3I+PC9hdXRo
b3JzPjxzZWNvbmRhcnktYXV0aG9ycz48YXV0aG9yPlRob21hcyBSaXNzZTwvYXV0aG9yPjwvc2Vj
b25kYXJ5LWF1dGhvcnM+PC9jb250cmlidXRvcnM+PHRpdGxlcz48dGl0bGU+SW50ZXJuYXRpb25h
bCBMZWdhbCBhbmQgTW9yYWwgU3RhbmRhcmRzIG9mIEdvb2QgR292ZXJuYW5jZSBpbiBGcmFnaWxl
IFN0YXRlczwvdGl0bGU+PHNlY29uZGFyeS10aXRsZT5Hb3Zlcm5hbmNlIFdpdGhvdXQgQSBTdGF0
ZTogUG9saWNpZXMgYW5kIFBvbGl0aWNzIGluIEFyZWFzIG9mIExpbWl0ZWQgU3RhdGVob29kPC9z
ZWNvbmRhcnktdGl0bGU+PC90aXRsZXM+PHBhZ2VzPjE5OS0yMzE8L3BhZ2VzPjxzZWN0aW9uPkVp
Z2h0PC9zZWN0aW9uPjxkYXRlcz48eWVhcj4yMDExPC95ZWFyPjwvZGF0ZXM+PHB1Yi1sb2NhdGlv
bj5OZXcgWW9yazwvcHViLWxvY2F0aW9uPjxwdWJsaXNoZXI+Q29sdW1iaWEgVW5pdmVyc2l0eSBQ
cmVzczwvcHVibGlzaGVyPjx1cmxzPjwvdXJscz48L3JlY29yZD48L0NpdGU+PENpdGU+PEF1dGhv
cj5TY2huZWNrZW5lcjwvQXV0aG9yPjxZZWFyPjIwMTE8L1llYXI+PFJlY051bT44MTk4NDwvUmVj
TnVtPjxyZWNvcmQ+PHJlYy1udW1iZXI+ODE5ODQ8L3JlYy1udW1iZXI+PGZvcmVpZ24ta2V5cz48
a2V5IGFwcD0iRU4iIGRiLWlkPSJ6ZDk5cHdzZXpyd2R4NWVwMDVpeHZzd210dHI5cGFhdGUwc2Qi
IHRpbWVzdGFtcD0iMTQ5NDg0NjA0NCI+ODE5ODQ8L2tleT48L2ZvcmVpZ24ta2V5cz48cmVmLXR5
cGUgbmFtZT0iQm9vayBTZWN0aW9uIj41PC9yZWYtdHlwZT48Y29udHJpYnV0b3JzPjxhdXRob3Jz
PjxhdXRob3I+VWxyaWNoIFNjaG5lY2tlbmVyPC9hdXRob3I+PC9hdXRob3JzPjxzZWNvbmRhcnkt
YXV0aG9ycz48YXV0aG9yPlRob21hcyBSaXNzZTwvYXV0aG9yPjwvc2Vjb25kYXJ5LWF1dGhvcnM+
PC9jb250cmlidXRvcnM+PHRpdGxlcz48dGl0bGU+U3RhdGUgQnVpbGRpbmcgb3IgTmV3IE1vZGVz
IG9mIEdvdmVybmFuY2U/IFRoZSBFZmZlY3RzIG9mIEludGVybmF0aW9uYWwgSW52b2x2ZW1lbnQg
aW4gQXJlYXMgb2YgTGltaXRlZCBTdGF0ZWhvb2Q8L3RpdGxlPjxzZWNvbmRhcnktdGl0bGU+R292
ZXJuYW5jZSBXaXRob3V0IEEgU3RhdGU6IFBvbGljaWVzIGFuZCBQb2xpdGljcyBpbiBBcmVhcyBv
ZiBMaW1pdGVkIFN0YXRlaG9vZDwvc2Vjb25kYXJ5LXRpdGxlPjwvdGl0bGVzPjxwYWdlcz4yMzIt
MjYxPC9wYWdlcz48c2VjdGlvbj5OaW5lPC9zZWN0aW9uPjxkYXRlcz48eWVhcj4yMDExPC95ZWFy
PjwvZGF0ZXM+PHB1Yi1sb2NhdGlvbj5OZXcgWW9yazwvcHViLWxvY2F0aW9uPjxwdWJsaXNoZXI+
Q29sdW1iaWEgVW5pdmVyc2l0eSBQcmVzczwvcHVibGlzaGVyPjx1cmxzPjwvdXJscz48L3JlY29y
ZD48L0NpdGU+PENpdGU+PEF1dGhvcj5Cb3J6ZWw8L0F1dGhvcj48WWVhcj4yMDExPC9ZZWFyPjxS
ZWNOdW0+ODE5Nzc8L1JlY051bT48cmVjb3JkPjxyZWMtbnVtYmVyPjgxOTc3PC9yZWMtbnVtYmVy
Pjxmb3JlaWduLWtleXM+PGtleSBhcHA9IkVOIiBkYi1pZD0iemQ5OXB3c2V6cndkeDVlcDA1aXh2
c3dtdHRyOXBhYXRlMHNkIiB0aW1lc3RhbXA9IjE0OTQ4NDYwNDQiPjgxOTc3PC9rZXk+PC9mb3Jl
aWduLWtleXM+PHJlZi10eXBlIG5hbWU9IkJvb2sgU2VjdGlvbiI+NTwvcmVmLXR5cGU+PGNvbnRy
aWJ1dG9ycz48YXV0aG9ycz48YXV0aG9yPlRhbmphIEJvcnplbDwvYXV0aG9yPjxhdXRob3I+QWRy
ZW5uZSBIZXJpdGVyPC9hdXRob3I+PGF1dGhvcj5OaWNvbGUgS3Jhbno8L2F1dGhvcj48YXV0aG9y
PkNocmlzdGlhbiBUaGF1ZXI8L2F1dGhvcj48L2F1dGhvcnM+PHNlY29uZGFyeS1hdXRob3JzPjxh
dXRob3I+VGhvbWFzIFJpc3NlPC9hdXRob3I+PC9zZWNvbmRhcnktYXV0aG9ycz48L2NvbnRyaWJ1
dG9ycz48dGl0bGVzPjx0aXRsZT5SYWNpbmcgdG8gdGhlIFRvcD8gUmVndWxhdG9yeSBDb21wZXRp
dGlvbiBBbW9uZyBGaXJtczwvdGl0bGU+PHNlY29uZGFyeS10aXRsZT5Hb3Zlcm5hbmNlIFdpdGhv
dXQgQSBTdGF0ZTogUG9saWNpZXMgYW5kIFBvbGl0aWNzIGluIEFyZWFzIG9mIExpbWl0ZWQgU3Rh
dGVob29kPC9zZWNvbmRhcnktdGl0bGU+PC90aXRsZXM+PHBhZ2VzPjE0NC0xNzA8L3BhZ2VzPjxz
ZWN0aW9uPlNpeDwvc2VjdGlvbj48ZGF0ZXM+PHllYXI+MjAxMTwveWVhcj48L2RhdGVzPjxwdWIt
bG9jYXRpb24+TmV3IFlvcms8L3B1Yi1sb2NhdGlvbj48cHVibGlzaGVyPkNvbHVtYmlhIFVuaXZl
cnNpdHkgUHJlc3M8L3B1Ymxpc2hlcj48dXJscz48L3VybHM+PC9yZWNvcmQ+PC9DaXRlPjxDaXRl
PjxBdXRob3I+QmVybnN0ZWluPC9BdXRob3I+PFllYXI+MjAwNDwvWWVhcj48UmVjTnVtPjMyNjcw
PC9SZWNOdW0+PHJlY29yZD48cmVjLW51bWJlcj4zMjY3MDwvcmVjLW51bWJlcj48Zm9yZWlnbi1r
ZXlzPjxrZXkgYXBwPSJFTiIgZGItaWQ9InpkOTlwd3NlenJ3ZHg1ZXAwNWl4dnN3bXR0cjlwYWF0
ZTBzZCIgdGltZXN0YW1wPSIxNDkyMTg4MTczIj4zMjY3MDwva2V5PjwvZm9yZWlnbi1rZXlzPjxy
ZWYtdHlwZSBuYW1lPSJCb29rIFNlY3Rpb24iPjU8L3JlZi10eXBlPjxjb250cmlidXRvcnM+PGF1
dGhvcnM+PGF1dGhvcj5TdGV2ZW4gQmVybnN0ZWluPC9hdXRob3I+PGF1dGhvcj5CZW5qYW1pbiBD
YXNob3JlPC9hdXRob3I+PC9hdXRob3JzPjxzZWNvbmRhcnktYXV0aG9ycz48YXV0aG9yPkpvaG4g
S2lydG9uPC9hdXRob3I+PGF1dGhvcj5NaWNoYWVsIFRyZWJpbGNvY2s8L2F1dGhvcj48L3NlY29u
ZGFyeS1hdXRob3JzPjwvY29udHJpYnV0b3JzPjx0aXRsZXM+PHRpdGxlPk5vbi1TdGF0ZSBHbG9i
YWwgR292ZXJuYW5jZTogSXMgRm9yZXN0IENlcnRpZmljYXRpb24gYSBMZWdpdGltYXRlIEFsdGVy
bmF0aXZlIHRvIGEgR2xvYmFsIEZvcmVzdCBDb252ZW50aW9uPzwvdGl0bGU+PHNlY29uZGFyeS10
aXRsZT5IYXJkIENob2ljZXMsIFNvZnQgTGF3OiAgQ29tYmluaW5nIFRyYWRlLCBFbnZpcm9ubWVu
dCwgYW5kIFNvY2lhbCBDb2hlc2lvbiBpbiBHbG9iYWwgR292ZXJuYW5jZTwvc2Vjb25kYXJ5LXRp
dGxlPjwvdGl0bGVzPjxrZXl3b3Jkcz48a2V5d29yZD5mb3Jlc3QgY2VydGlmaWNhdGlvbjwva2V5
d29yZD48a2V5d29yZD5pbnRlcm5hdGlvbmFsIGVudmlyb25tZW50YWwgZ292ZXJhbmNlPC9rZXl3
b3JkPjwva2V5d29yZHM+PGRhdGVzPjx5ZWFyPjIwMDQ8L3llYXI+PC9kYXRlcz48cHViLWxvY2F0
aW9uPkFsZGVyc2hvdDwvcHViLWxvY2F0aW9uPjxwdWJsaXNoZXI+QXNoZ2F0ZSBQcmVzczwvcHVi
bGlzaGVyPjx1cmxzPjwvdXJscz48L3JlY29yZD48L0NpdGU+PENpdGU+PEF1dGhvcj5HdWxicmFu
ZHNlbjwvQXV0aG9yPjxZZWFyPjIwMDQ8L1llYXI+PFJlY051bT4zMjMxOTwvUmVjTnVtPjxyZWNv
cmQ+PHJlYy1udW1iZXI+MzIzMTk8L3JlYy1udW1iZXI+PGZvcmVpZ24ta2V5cz48a2V5IGFwcD0i
RU4iIGRiLWlkPSJ6ZDk5cHdzZXpyd2R4NWVwMDVpeHZzd210dHI5cGFhdGUwc2QiIHRpbWVzdGFt
cD0iMTQ5MjE4ODE3MyI+MzIzMTk8L2tleT48L2ZvcmVpZ24ta2V5cz48cmVmLXR5cGUgbmFtZT0i
Sm91cm5hbCBBcnRpY2xlIj4xNzwvcmVmLXR5cGU+PGNvbnRyaWJ1dG9ycz48YXV0aG9ycz48YXV0
aG9yPkd1bGJyYW5kc2VuLCBMYXJzIEguPC9hdXRob3I+PC9hdXRob3JzPjwvY29udHJpYnV0b3Jz
Pjx0aXRsZXM+PHRpdGxlPk92ZXJsYXBwaW5nIFB1YmxpYyBhbmQgUHJpdmF0ZSBHb3Zlcm5hbmNl
OiBDYW4gRm9yZXN0IENlcnRpZmljYXRpb24gRmlsbCB0aGUgR2FwcyBpbiB0aGUgR2xvYmFsIEZv
cmVzdCBSZWdpbWUgPzwvdGl0bGU+PHNlY29uZGFyeS10aXRsZT5HbG9iYWwgRW52aXJvbm1lbnRh
bCBQb2xpdGljczwvc2Vjb25kYXJ5LXRpdGxlPjwvdGl0bGVzPjxwZXJpb2RpY2FsPjxmdWxsLXRp
dGxlPkdsb2JhbCBFbnZpcm9ubWVudGFsIFBvbGl0aWNzPC9mdWxsLXRpdGxlPjwvcGVyaW9kaWNh
bD48cGFnZXM+NzUtLTk5PC9wYWdlcz48dm9sdW1lPjQ8L3ZvbHVtZT48bnVtYmVyPjI8L251bWJl
cj48ZGF0ZXM+PHllYXI+MjAwNDwveWVhcj48L2RhdGVzPjxhY2Nlc3Npb24tbnVtPkd1bGRucmFu
ZHNlbjIwMDQ8L2FjY2Vzc2lvbi1udW0+PHVybHM+PC91cmxzPjwvcmVjb3JkPjwvQ2l0ZT48L0Vu
ZE5vdGU+AG==
</w:fldData>
        </w:fldChar>
      </w:r>
      <w:r w:rsidR="0022325E">
        <w:rPr>
          <w:rFonts w:asciiTheme="majorBidi" w:hAnsiTheme="majorBidi" w:cstheme="majorBidi"/>
          <w:sz w:val="22"/>
          <w:szCs w:val="22"/>
        </w:rPr>
        <w:instrText xml:space="preserve"> ADDIN EN.CITE.DATA </w:instrText>
      </w:r>
      <w:r w:rsidR="0022325E">
        <w:rPr>
          <w:rFonts w:asciiTheme="majorBidi" w:hAnsiTheme="majorBidi" w:cstheme="majorBidi"/>
          <w:sz w:val="22"/>
          <w:szCs w:val="22"/>
        </w:rPr>
      </w:r>
      <w:r w:rsidR="0022325E">
        <w:rPr>
          <w:rFonts w:asciiTheme="majorBidi" w:hAnsiTheme="majorBidi" w:cstheme="majorBidi"/>
          <w:sz w:val="22"/>
          <w:szCs w:val="22"/>
        </w:rPr>
        <w:fldChar w:fldCharType="end"/>
      </w:r>
      <w:r>
        <w:rPr>
          <w:rFonts w:asciiTheme="majorBidi" w:hAnsiTheme="majorBidi" w:cstheme="majorBidi"/>
          <w:sz w:val="22"/>
          <w:szCs w:val="22"/>
        </w:rPr>
      </w:r>
      <w:r>
        <w:rPr>
          <w:rFonts w:asciiTheme="majorBidi" w:hAnsiTheme="majorBidi" w:cstheme="majorBidi"/>
          <w:sz w:val="22"/>
          <w:szCs w:val="22"/>
        </w:rPr>
        <w:fldChar w:fldCharType="separate"/>
      </w:r>
      <w:r w:rsidR="0022325E">
        <w:rPr>
          <w:rFonts w:asciiTheme="majorBidi" w:hAnsiTheme="majorBidi" w:cstheme="majorBidi"/>
          <w:noProof/>
          <w:sz w:val="22"/>
          <w:szCs w:val="22"/>
        </w:rPr>
        <w:t>(Ladwig and Rudolf 2011, Schneckener 2011, Borzel et al. 2011, Bernstein and Cashore 2004, Gulbrandsen 2004b)</w:t>
      </w:r>
      <w:r>
        <w:rPr>
          <w:rFonts w:asciiTheme="majorBidi" w:hAnsiTheme="majorBidi" w:cstheme="majorBidi"/>
          <w:sz w:val="22"/>
          <w:szCs w:val="22"/>
        </w:rPr>
        <w:fldChar w:fldCharType="end"/>
      </w:r>
      <w:r w:rsidR="00A3775D">
        <w:rPr>
          <w:rFonts w:asciiTheme="majorBidi" w:hAnsiTheme="majorBidi" w:cstheme="majorBidi"/>
          <w:sz w:val="22"/>
          <w:szCs w:val="22"/>
        </w:rPr>
        <w:t>.</w:t>
      </w:r>
      <w:r w:rsidR="001319C9" w:rsidRPr="001319C9">
        <w:rPr>
          <w:rFonts w:asciiTheme="majorBidi" w:hAnsiTheme="majorBidi" w:cstheme="majorBidi"/>
          <w:sz w:val="22"/>
          <w:szCs w:val="22"/>
        </w:rPr>
        <w:t xml:space="preserve"> </w:t>
      </w:r>
      <w:r w:rsidR="00842F7A">
        <w:rPr>
          <w:rFonts w:asciiTheme="majorBidi" w:hAnsiTheme="majorBidi" w:cstheme="majorBidi"/>
          <w:sz w:val="22"/>
          <w:szCs w:val="22"/>
        </w:rPr>
        <w:t>These r</w:t>
      </w:r>
      <w:r>
        <w:rPr>
          <w:rFonts w:asciiTheme="majorBidi" w:hAnsiTheme="majorBidi" w:cstheme="majorBidi"/>
          <w:sz w:val="22"/>
          <w:szCs w:val="22"/>
        </w:rPr>
        <w:t xml:space="preserve">esearch efforts </w:t>
      </w:r>
      <w:r w:rsidR="00842F7A">
        <w:rPr>
          <w:rFonts w:asciiTheme="majorBidi" w:hAnsiTheme="majorBidi" w:cstheme="majorBidi"/>
          <w:sz w:val="22"/>
          <w:szCs w:val="22"/>
        </w:rPr>
        <w:t xml:space="preserve">include </w:t>
      </w:r>
      <w:r>
        <w:rPr>
          <w:rFonts w:asciiTheme="majorBidi" w:hAnsiTheme="majorBidi" w:cstheme="majorBidi"/>
          <w:sz w:val="22"/>
          <w:szCs w:val="22"/>
        </w:rPr>
        <w:t xml:space="preserve">understanding how “capacity building” orientations such as providing technical resources, administrative “know how”, as well as the identification of procedural reforms supporting legitimacy and authority, might improve the ability of governments to achieve their substantive goals. </w:t>
      </w:r>
      <w:r w:rsidR="00635ABB">
        <w:rPr>
          <w:rFonts w:asciiTheme="majorBidi" w:hAnsiTheme="majorBidi" w:cstheme="majorBidi"/>
          <w:sz w:val="22"/>
          <w:szCs w:val="22"/>
        </w:rPr>
        <w:t xml:space="preserve">Some scholars </w:t>
      </w:r>
      <w:r>
        <w:rPr>
          <w:rFonts w:asciiTheme="majorBidi" w:hAnsiTheme="majorBidi" w:cstheme="majorBidi"/>
          <w:sz w:val="22"/>
          <w:szCs w:val="22"/>
        </w:rPr>
        <w:t xml:space="preserve">also turn to the instrumentalist potential of international, non-governmental and even business organizations for helping implement public policy decisions through service delivery </w:t>
      </w:r>
      <w:r>
        <w:rPr>
          <w:rFonts w:asciiTheme="majorBidi" w:hAnsiTheme="majorBidi" w:cstheme="majorBidi"/>
          <w:sz w:val="22"/>
          <w:szCs w:val="22"/>
        </w:rPr>
        <w:fldChar w:fldCharType="begin"/>
      </w:r>
      <w:r>
        <w:rPr>
          <w:rFonts w:asciiTheme="majorBidi" w:hAnsiTheme="majorBidi" w:cstheme="majorBidi"/>
          <w:sz w:val="22"/>
          <w:szCs w:val="22"/>
        </w:rPr>
        <w:instrText xml:space="preserve"> ADDIN EN.CITE &lt;EndNote&gt;&lt;Cite&gt;&lt;Author&gt;Börzel&lt;/Author&gt;&lt;Year&gt;2005&lt;/Year&gt;&lt;RecNum&gt;31420&lt;/RecNum&gt;&lt;DisplayText&gt;(Börzel and Risse 2005)&lt;/DisplayText&gt;&lt;record&gt;&lt;rec-number&gt;31420&lt;/rec-number&gt;&lt;foreign-keys&gt;&lt;key app="EN" db-id="zd99pwsezrwdx5ep05ixvswmttr9paate0sd" timestamp="1492188173"&gt;31420&lt;/key&gt;&lt;/foreign-keys&gt;&lt;ref-type name="Book Section"&gt;5&lt;/ref-type&gt;&lt;contributors&gt;&lt;authors&gt;&lt;author&gt;Börzel, Tanja A.&lt;/author&gt;&lt;author&gt;Thomas Risse&lt;/author&gt;&lt;/authors&gt;&lt;secondary-authors&gt;&lt;author&gt;Edgar Grande &lt;/author&gt;&lt;author&gt;Louis W. Pauly&lt;/author&gt;&lt;/secondary-authors&gt;&lt;/contributors&gt;&lt;titles&gt;&lt;title&gt;Public-Private Partnerships: Effective and Legitimate Tools of Transnational Governance&lt;/title&gt;&lt;secondary-title&gt;Complex Sovereignty: Reconstituting Political Authority in the 21st Century&lt;/secondary-title&gt;&lt;/titles&gt;&lt;pages&gt;195-216&lt;/pages&gt;&lt;keywords&gt;&lt;keyword&gt;dissertation&lt;/keyword&gt;&lt;keyword&gt;gauld&lt;/keyword&gt;&lt;keyword&gt;Exam&lt;/keyword&gt;&lt;keyword&gt;PPP&lt;/keyword&gt;&lt;keyword&gt;Typology of governance&lt;/keyword&gt;&lt;/keywords&gt;&lt;dates&gt;&lt;year&gt;2005&lt;/year&gt;&lt;/dates&gt;&lt;pub-location&gt;Toronto&lt;/pub-location&gt;&lt;publisher&gt;University of Toronto &lt;/publisher&gt;&lt;urls&gt;&lt;/urls&gt;&lt;/record&gt;&lt;/Cite&gt;&lt;/EndNote&gt;</w:instrText>
      </w:r>
      <w:r>
        <w:rPr>
          <w:rFonts w:asciiTheme="majorBidi" w:hAnsiTheme="majorBidi" w:cstheme="majorBidi"/>
          <w:sz w:val="22"/>
          <w:szCs w:val="22"/>
        </w:rPr>
        <w:fldChar w:fldCharType="separate"/>
      </w:r>
      <w:r>
        <w:rPr>
          <w:rFonts w:asciiTheme="majorBidi" w:hAnsiTheme="majorBidi" w:cstheme="majorBidi"/>
          <w:noProof/>
          <w:sz w:val="22"/>
          <w:szCs w:val="22"/>
        </w:rPr>
        <w:t>(Börzel and Risse 2005)</w:t>
      </w:r>
      <w:r>
        <w:rPr>
          <w:rFonts w:asciiTheme="majorBidi" w:hAnsiTheme="majorBidi" w:cstheme="majorBidi"/>
          <w:sz w:val="22"/>
          <w:szCs w:val="22"/>
        </w:rPr>
        <w:fldChar w:fldCharType="end"/>
      </w:r>
      <w:r>
        <w:rPr>
          <w:rFonts w:asciiTheme="majorBidi" w:hAnsiTheme="majorBidi" w:cstheme="majorBidi"/>
          <w:sz w:val="22"/>
          <w:szCs w:val="22"/>
        </w:rPr>
        <w:t xml:space="preserve"> or law enforcement </w:t>
      </w:r>
      <w:r>
        <w:rPr>
          <w:rFonts w:asciiTheme="majorBidi" w:hAnsiTheme="majorBidi" w:cstheme="majorBidi"/>
          <w:sz w:val="22"/>
          <w:szCs w:val="22"/>
        </w:rPr>
        <w:fldChar w:fldCharType="begin">
          <w:fldData xml:space="preserve">PEVuZE5vdGU+PENpdGU+PEF1dGhvcj5MYWR3aWc8L0F1dGhvcj48WWVhcj4yMDExPC9ZZWFyPjxS
ZWNOdW0+ODE5Nzk8L1JlY051bT48RGlzcGxheVRleHQ+KExhZHdpZyBhbmQgUnVkb2xmIDIwMTEs
IFNjaG5lY2tlbmVyIDIwMTEsIEJvcnplbCBldCBhbC4gMjAxMSk8L0Rpc3BsYXlUZXh0PjxyZWNv
cmQ+PHJlYy1udW1iZXI+ODE5Nzk8L3JlYy1udW1iZXI+PGZvcmVpZ24ta2V5cz48a2V5IGFwcD0i
RU4iIGRiLWlkPSJ6ZDk5cHdzZXpyd2R4NWVwMDVpeHZzd210dHI5cGFhdGUwc2QiIHRpbWVzdGFt
cD0iMTQ5NDg0NjA0NCI+ODE5Nzk8L2tleT48L2ZvcmVpZ24ta2V5cz48cmVmLXR5cGUgbmFtZT0i
Qm9vayBTZWN0aW9uIj41PC9yZWYtdHlwZT48Y29udHJpYnV0b3JzPjxhdXRob3JzPjxhdXRob3I+
QmVybmQgTGFkd2lnPC9hdXRob3I+PGF1dGhvcj5CZWF0ZSBSdWRvbGY8L2F1dGhvcj48L2F1dGhv
cnM+PHNlY29uZGFyeS1hdXRob3JzPjxhdXRob3I+VGhvbWFzIFJpc3NlPC9hdXRob3I+PC9zZWNv
bmRhcnktYXV0aG9ycz48L2NvbnRyaWJ1dG9ycz48dGl0bGVzPjx0aXRsZT5JbnRlcm5hdGlvbmFs
IExlZ2FsIGFuZCBNb3JhbCBTdGFuZGFyZHMgb2YgR29vZCBHb3Zlcm5hbmNlIGluIEZyYWdpbGUg
U3RhdGVzPC90aXRsZT48c2Vjb25kYXJ5LXRpdGxlPkdvdmVybmFuY2UgV2l0aG91dCBBIFN0YXRl
OiBQb2xpY2llcyBhbmQgUG9saXRpY3MgaW4gQXJlYXMgb2YgTGltaXRlZCBTdGF0ZWhvb2Q8L3Nl
Y29uZGFyeS10aXRsZT48L3RpdGxlcz48cGFnZXM+MTk5LTIzMTwvcGFnZXM+PHNlY3Rpb24+RWln
aHQ8L3NlY3Rpb24+PGRhdGVzPjx5ZWFyPjIwMTE8L3llYXI+PC9kYXRlcz48cHViLWxvY2F0aW9u
Pk5ldyBZb3JrPC9wdWItbG9jYXRpb24+PHB1Ymxpc2hlcj5Db2x1bWJpYSBVbml2ZXJzaXR5IFBy
ZXNzPC9wdWJsaXNoZXI+PHVybHM+PC91cmxzPjwvcmVjb3JkPjwvQ2l0ZT48Q2l0ZT48QXV0aG9y
PlNjaG5lY2tlbmVyPC9BdXRob3I+PFllYXI+MjAxMTwvWWVhcj48UmVjTnVtPjgxOTg0PC9SZWNO
dW0+PHJlY29yZD48cmVjLW51bWJlcj44MTk4NDwvcmVjLW51bWJlcj48Zm9yZWlnbi1rZXlzPjxr
ZXkgYXBwPSJFTiIgZGItaWQ9InpkOTlwd3NlenJ3ZHg1ZXAwNWl4dnN3bXR0cjlwYWF0ZTBzZCIg
dGltZXN0YW1wPSIxNDk0ODQ2MDQ0Ij44MTk4NDwva2V5PjwvZm9yZWlnbi1rZXlzPjxyZWYtdHlw
ZSBuYW1lPSJCb29rIFNlY3Rpb24iPjU8L3JlZi10eXBlPjxjb250cmlidXRvcnM+PGF1dGhvcnM+
PGF1dGhvcj5VbHJpY2ggU2NobmVja2VuZXI8L2F1dGhvcj48L2F1dGhvcnM+PHNlY29uZGFyeS1h
dXRob3JzPjxhdXRob3I+VGhvbWFzIFJpc3NlPC9hdXRob3I+PC9zZWNvbmRhcnktYXV0aG9ycz48
L2NvbnRyaWJ1dG9ycz48dGl0bGVzPjx0aXRsZT5TdGF0ZSBCdWlsZGluZyBvciBOZXcgTW9kZXMg
b2YgR292ZXJuYW5jZT8gVGhlIEVmZmVjdHMgb2YgSW50ZXJuYXRpb25hbCBJbnZvbHZlbWVudCBp
biBBcmVhcyBvZiBMaW1pdGVkIFN0YXRlaG9vZDwvdGl0bGU+PHNlY29uZGFyeS10aXRsZT5Hb3Zl
cm5hbmNlIFdpdGhvdXQgQSBTdGF0ZTogUG9saWNpZXMgYW5kIFBvbGl0aWNzIGluIEFyZWFzIG9m
IExpbWl0ZWQgU3RhdGVob29kPC9zZWNvbmRhcnktdGl0bGU+PC90aXRsZXM+PHBhZ2VzPjIzMi0y
NjE8L3BhZ2VzPjxzZWN0aW9uPk5pbmU8L3NlY3Rpb24+PGRhdGVzPjx5ZWFyPjIwMTE8L3llYXI+
PC9kYXRlcz48cHViLWxvY2F0aW9uPk5ldyBZb3JrPC9wdWItbG9jYXRpb24+PHB1Ymxpc2hlcj5D
b2x1bWJpYSBVbml2ZXJzaXR5IFByZXNzPC9wdWJsaXNoZXI+PHVybHM+PC91cmxzPjwvcmVjb3Jk
PjwvQ2l0ZT48Q2l0ZT48QXV0aG9yPkJvcnplbDwvQXV0aG9yPjxZZWFyPjIwMTE8L1llYXI+PFJl
Y051bT44MTk3NzwvUmVjTnVtPjxyZWNvcmQ+PHJlYy1udW1iZXI+ODE5Nzc8L3JlYy1udW1iZXI+
PGZvcmVpZ24ta2V5cz48a2V5IGFwcD0iRU4iIGRiLWlkPSJ6ZDk5cHdzZXpyd2R4NWVwMDVpeHZz
d210dHI5cGFhdGUwc2QiIHRpbWVzdGFtcD0iMTQ5NDg0NjA0NCI+ODE5Nzc8L2tleT48L2ZvcmVp
Z24ta2V5cz48cmVmLXR5cGUgbmFtZT0iQm9vayBTZWN0aW9uIj41PC9yZWYtdHlwZT48Y29udHJp
YnV0b3JzPjxhdXRob3JzPjxhdXRob3I+VGFuamEgQm9yemVsPC9hdXRob3I+PGF1dGhvcj5BZHJl
bm5lIEhlcml0ZXI8L2F1dGhvcj48YXV0aG9yPk5pY29sZSBLcmFuejwvYXV0aG9yPjxhdXRob3I+
Q2hyaXN0aWFuIFRoYXVlcjwvYXV0aG9yPjwvYXV0aG9ycz48c2Vjb25kYXJ5LWF1dGhvcnM+PGF1
dGhvcj5UaG9tYXMgUmlzc2U8L2F1dGhvcj48L3NlY29uZGFyeS1hdXRob3JzPjwvY29udHJpYnV0
b3JzPjx0aXRsZXM+PHRpdGxlPlJhY2luZyB0byB0aGUgVG9wPyBSZWd1bGF0b3J5IENvbXBldGl0
aW9uIEFtb25nIEZpcm1zPC90aXRsZT48c2Vjb25kYXJ5LXRpdGxlPkdvdmVybmFuY2UgV2l0aG91
dCBBIFN0YXRlOiBQb2xpY2llcyBhbmQgUG9saXRpY3MgaW4gQXJlYXMgb2YgTGltaXRlZCBTdGF0
ZWhvb2Q8L3NlY29uZGFyeS10aXRsZT48L3RpdGxlcz48cGFnZXM+MTQ0LTE3MDwvcGFnZXM+PHNl
Y3Rpb24+U2l4PC9zZWN0aW9uPjxkYXRlcz48eWVhcj4yMDExPC95ZWFyPjwvZGF0ZXM+PHB1Yi1s
b2NhdGlvbj5OZXcgWW9yazwvcHViLWxvY2F0aW9uPjxwdWJsaXNoZXI+Q29sdW1iaWEgVW5pdmVy
c2l0eSBQcmVzczwvcHVibGlzaGVyPjx1cmxzPjwvdXJscz48L3JlY29yZD48L0NpdGU+PC9FbmRO
b3RlPn==
</w:fldData>
        </w:fldChar>
      </w:r>
      <w:r>
        <w:rPr>
          <w:rFonts w:asciiTheme="majorBidi" w:hAnsiTheme="majorBidi" w:cstheme="majorBidi"/>
          <w:sz w:val="22"/>
          <w:szCs w:val="22"/>
        </w:rPr>
        <w:instrText xml:space="preserve"> ADDIN EN.CITE </w:instrText>
      </w:r>
      <w:r>
        <w:rPr>
          <w:rFonts w:asciiTheme="majorBidi" w:hAnsiTheme="majorBidi" w:cstheme="majorBidi"/>
          <w:sz w:val="22"/>
          <w:szCs w:val="22"/>
        </w:rPr>
        <w:fldChar w:fldCharType="begin">
          <w:fldData xml:space="preserve">PEVuZE5vdGU+PENpdGU+PEF1dGhvcj5MYWR3aWc8L0F1dGhvcj48WWVhcj4yMDExPC9ZZWFyPjxS
ZWNOdW0+ODE5Nzk8L1JlY051bT48RGlzcGxheVRleHQ+KExhZHdpZyBhbmQgUnVkb2xmIDIwMTEs
IFNjaG5lY2tlbmVyIDIwMTEsIEJvcnplbCBldCBhbC4gMjAxMSk8L0Rpc3BsYXlUZXh0PjxyZWNv
cmQ+PHJlYy1udW1iZXI+ODE5Nzk8L3JlYy1udW1iZXI+PGZvcmVpZ24ta2V5cz48a2V5IGFwcD0i
RU4iIGRiLWlkPSJ6ZDk5cHdzZXpyd2R4NWVwMDVpeHZzd210dHI5cGFhdGUwc2QiIHRpbWVzdGFt
cD0iMTQ5NDg0NjA0NCI+ODE5Nzk8L2tleT48L2ZvcmVpZ24ta2V5cz48cmVmLXR5cGUgbmFtZT0i
Qm9vayBTZWN0aW9uIj41PC9yZWYtdHlwZT48Y29udHJpYnV0b3JzPjxhdXRob3JzPjxhdXRob3I+
QmVybmQgTGFkd2lnPC9hdXRob3I+PGF1dGhvcj5CZWF0ZSBSdWRvbGY8L2F1dGhvcj48L2F1dGhv
cnM+PHNlY29uZGFyeS1hdXRob3JzPjxhdXRob3I+VGhvbWFzIFJpc3NlPC9hdXRob3I+PC9zZWNv
bmRhcnktYXV0aG9ycz48L2NvbnRyaWJ1dG9ycz48dGl0bGVzPjx0aXRsZT5JbnRlcm5hdGlvbmFs
IExlZ2FsIGFuZCBNb3JhbCBTdGFuZGFyZHMgb2YgR29vZCBHb3Zlcm5hbmNlIGluIEZyYWdpbGUg
U3RhdGVzPC90aXRsZT48c2Vjb25kYXJ5LXRpdGxlPkdvdmVybmFuY2UgV2l0aG91dCBBIFN0YXRl
OiBQb2xpY2llcyBhbmQgUG9saXRpY3MgaW4gQXJlYXMgb2YgTGltaXRlZCBTdGF0ZWhvb2Q8L3Nl
Y29uZGFyeS10aXRsZT48L3RpdGxlcz48cGFnZXM+MTk5LTIzMTwvcGFnZXM+PHNlY3Rpb24+RWln
aHQ8L3NlY3Rpb24+PGRhdGVzPjx5ZWFyPjIwMTE8L3llYXI+PC9kYXRlcz48cHViLWxvY2F0aW9u
Pk5ldyBZb3JrPC9wdWItbG9jYXRpb24+PHB1Ymxpc2hlcj5Db2x1bWJpYSBVbml2ZXJzaXR5IFBy
ZXNzPC9wdWJsaXNoZXI+PHVybHM+PC91cmxzPjwvcmVjb3JkPjwvQ2l0ZT48Q2l0ZT48QXV0aG9y
PlNjaG5lY2tlbmVyPC9BdXRob3I+PFllYXI+MjAxMTwvWWVhcj48UmVjTnVtPjgxOTg0PC9SZWNO
dW0+PHJlY29yZD48cmVjLW51bWJlcj44MTk4NDwvcmVjLW51bWJlcj48Zm9yZWlnbi1rZXlzPjxr
ZXkgYXBwPSJFTiIgZGItaWQ9InpkOTlwd3NlenJ3ZHg1ZXAwNWl4dnN3bXR0cjlwYWF0ZTBzZCIg
dGltZXN0YW1wPSIxNDk0ODQ2MDQ0Ij44MTk4NDwva2V5PjwvZm9yZWlnbi1rZXlzPjxyZWYtdHlw
ZSBuYW1lPSJCb29rIFNlY3Rpb24iPjU8L3JlZi10eXBlPjxjb250cmlidXRvcnM+PGF1dGhvcnM+
PGF1dGhvcj5VbHJpY2ggU2NobmVja2VuZXI8L2F1dGhvcj48L2F1dGhvcnM+PHNlY29uZGFyeS1h
dXRob3JzPjxhdXRob3I+VGhvbWFzIFJpc3NlPC9hdXRob3I+PC9zZWNvbmRhcnktYXV0aG9ycz48
L2NvbnRyaWJ1dG9ycz48dGl0bGVzPjx0aXRsZT5TdGF0ZSBCdWlsZGluZyBvciBOZXcgTW9kZXMg
b2YgR292ZXJuYW5jZT8gVGhlIEVmZmVjdHMgb2YgSW50ZXJuYXRpb25hbCBJbnZvbHZlbWVudCBp
biBBcmVhcyBvZiBMaW1pdGVkIFN0YXRlaG9vZDwvdGl0bGU+PHNlY29uZGFyeS10aXRsZT5Hb3Zl
cm5hbmNlIFdpdGhvdXQgQSBTdGF0ZTogUG9saWNpZXMgYW5kIFBvbGl0aWNzIGluIEFyZWFzIG9m
IExpbWl0ZWQgU3RhdGVob29kPC9zZWNvbmRhcnktdGl0bGU+PC90aXRsZXM+PHBhZ2VzPjIzMi0y
NjE8L3BhZ2VzPjxzZWN0aW9uPk5pbmU8L3NlY3Rpb24+PGRhdGVzPjx5ZWFyPjIwMTE8L3llYXI+
PC9kYXRlcz48cHViLWxvY2F0aW9uPk5ldyBZb3JrPC9wdWItbG9jYXRpb24+PHB1Ymxpc2hlcj5D
b2x1bWJpYSBVbml2ZXJzaXR5IFByZXNzPC9wdWJsaXNoZXI+PHVybHM+PC91cmxzPjwvcmVjb3Jk
PjwvQ2l0ZT48Q2l0ZT48QXV0aG9yPkJvcnplbDwvQXV0aG9yPjxZZWFyPjIwMTE8L1llYXI+PFJl
Y051bT44MTk3NzwvUmVjTnVtPjxyZWNvcmQ+PHJlYy1udW1iZXI+ODE5Nzc8L3JlYy1udW1iZXI+
PGZvcmVpZ24ta2V5cz48a2V5IGFwcD0iRU4iIGRiLWlkPSJ6ZDk5cHdzZXpyd2R4NWVwMDVpeHZz
d210dHI5cGFhdGUwc2QiIHRpbWVzdGFtcD0iMTQ5NDg0NjA0NCI+ODE5Nzc8L2tleT48L2ZvcmVp
Z24ta2V5cz48cmVmLXR5cGUgbmFtZT0iQm9vayBTZWN0aW9uIj41PC9yZWYtdHlwZT48Y29udHJp
YnV0b3JzPjxhdXRob3JzPjxhdXRob3I+VGFuamEgQm9yemVsPC9hdXRob3I+PGF1dGhvcj5BZHJl
bm5lIEhlcml0ZXI8L2F1dGhvcj48YXV0aG9yPk5pY29sZSBLcmFuejwvYXV0aG9yPjxhdXRob3I+
Q2hyaXN0aWFuIFRoYXVlcjwvYXV0aG9yPjwvYXV0aG9ycz48c2Vjb25kYXJ5LWF1dGhvcnM+PGF1
dGhvcj5UaG9tYXMgUmlzc2U8L2F1dGhvcj48L3NlY29uZGFyeS1hdXRob3JzPjwvY29udHJpYnV0
b3JzPjx0aXRsZXM+PHRpdGxlPlJhY2luZyB0byB0aGUgVG9wPyBSZWd1bGF0b3J5IENvbXBldGl0
aW9uIEFtb25nIEZpcm1zPC90aXRsZT48c2Vjb25kYXJ5LXRpdGxlPkdvdmVybmFuY2UgV2l0aG91
dCBBIFN0YXRlOiBQb2xpY2llcyBhbmQgUG9saXRpY3MgaW4gQXJlYXMgb2YgTGltaXRlZCBTdGF0
ZWhvb2Q8L3NlY29uZGFyeS10aXRsZT48L3RpdGxlcz48cGFnZXM+MTQ0LTE3MDwvcGFnZXM+PHNl
Y3Rpb24+U2l4PC9zZWN0aW9uPjxkYXRlcz48eWVhcj4yMDExPC95ZWFyPjwvZGF0ZXM+PHB1Yi1s
b2NhdGlvbj5OZXcgWW9yazwvcHViLWxvY2F0aW9uPjxwdWJsaXNoZXI+Q29sdW1iaWEgVW5pdmVy
c2l0eSBQcmVzczwvcHVibGlzaGVyPjx1cmxzPjwvdXJscz48L3JlY29yZD48L0NpdGU+PC9FbmRO
b3RlPn==
</w:fldData>
        </w:fldChar>
      </w:r>
      <w:r>
        <w:rPr>
          <w:rFonts w:asciiTheme="majorBidi" w:hAnsiTheme="majorBidi" w:cstheme="majorBidi"/>
          <w:sz w:val="22"/>
          <w:szCs w:val="22"/>
        </w:rPr>
        <w:instrText xml:space="preserve"> ADDIN EN.CITE.DATA </w:instrText>
      </w:r>
      <w:r>
        <w:rPr>
          <w:rFonts w:asciiTheme="majorBidi" w:hAnsiTheme="majorBidi" w:cstheme="majorBidi"/>
          <w:sz w:val="22"/>
          <w:szCs w:val="22"/>
        </w:rPr>
      </w:r>
      <w:r>
        <w:rPr>
          <w:rFonts w:asciiTheme="majorBidi" w:hAnsiTheme="majorBidi" w:cstheme="majorBidi"/>
          <w:sz w:val="22"/>
          <w:szCs w:val="22"/>
        </w:rPr>
        <w:fldChar w:fldCharType="end"/>
      </w:r>
      <w:r>
        <w:rPr>
          <w:rFonts w:asciiTheme="majorBidi" w:hAnsiTheme="majorBidi" w:cstheme="majorBidi"/>
          <w:sz w:val="22"/>
          <w:szCs w:val="22"/>
        </w:rPr>
      </w:r>
      <w:r>
        <w:rPr>
          <w:rFonts w:asciiTheme="majorBidi" w:hAnsiTheme="majorBidi" w:cstheme="majorBidi"/>
          <w:sz w:val="22"/>
          <w:szCs w:val="22"/>
        </w:rPr>
        <w:fldChar w:fldCharType="separate"/>
      </w:r>
      <w:r>
        <w:rPr>
          <w:rFonts w:asciiTheme="majorBidi" w:hAnsiTheme="majorBidi" w:cstheme="majorBidi"/>
          <w:noProof/>
          <w:sz w:val="22"/>
          <w:szCs w:val="22"/>
        </w:rPr>
        <w:t>(Ladwig and Rudolf 2011, Schneckener 2011, Borzel et al. 2011)</w:t>
      </w:r>
      <w:r>
        <w:rPr>
          <w:rFonts w:asciiTheme="majorBidi" w:hAnsiTheme="majorBidi" w:cstheme="majorBidi"/>
          <w:sz w:val="22"/>
          <w:szCs w:val="22"/>
        </w:rPr>
        <w:fldChar w:fldCharType="end"/>
      </w:r>
      <w:r w:rsidRPr="00F801F0">
        <w:rPr>
          <w:rFonts w:asciiTheme="majorBidi" w:hAnsiTheme="majorBidi" w:cstheme="majorBidi"/>
          <w:sz w:val="22"/>
          <w:szCs w:val="22"/>
        </w:rPr>
        <w:t>.</w:t>
      </w:r>
      <w:r>
        <w:rPr>
          <w:rFonts w:asciiTheme="majorBidi" w:hAnsiTheme="majorBidi" w:cstheme="majorBidi"/>
          <w:sz w:val="22"/>
          <w:szCs w:val="22"/>
        </w:rPr>
        <w:t xml:space="preserve"> </w:t>
      </w:r>
      <w:r w:rsidR="00842F7A">
        <w:rPr>
          <w:rFonts w:asciiTheme="majorBidi" w:hAnsiTheme="majorBidi" w:cstheme="majorBidi"/>
          <w:sz w:val="22"/>
          <w:szCs w:val="22"/>
        </w:rPr>
        <w:t xml:space="preserve">Other </w:t>
      </w:r>
      <w:r>
        <w:rPr>
          <w:rFonts w:asciiTheme="majorBidi" w:hAnsiTheme="majorBidi" w:cstheme="majorBidi"/>
          <w:sz w:val="22"/>
          <w:szCs w:val="22"/>
        </w:rPr>
        <w:t xml:space="preserve">private governance scholars focus specifically on whether </w:t>
      </w:r>
      <w:r w:rsidRPr="00CD5283">
        <w:rPr>
          <w:rFonts w:asciiTheme="majorBidi" w:hAnsiTheme="majorBidi" w:cstheme="majorBidi"/>
          <w:sz w:val="22"/>
          <w:szCs w:val="22"/>
        </w:rPr>
        <w:t>new governing arenas outside the traditional state</w:t>
      </w:r>
      <w:r>
        <w:rPr>
          <w:rFonts w:asciiTheme="majorBidi" w:hAnsiTheme="majorBidi" w:cstheme="majorBidi"/>
          <w:sz w:val="22"/>
          <w:szCs w:val="22"/>
        </w:rPr>
        <w:t xml:space="preserve"> </w:t>
      </w:r>
      <w:r w:rsidR="00087CFD">
        <w:rPr>
          <w:rFonts w:asciiTheme="majorBidi" w:hAnsiTheme="majorBidi" w:cstheme="majorBidi"/>
          <w:sz w:val="22"/>
          <w:szCs w:val="22"/>
        </w:rPr>
        <w:t>might be fostered by multi</w:t>
      </w:r>
      <w:r w:rsidR="00E4267F">
        <w:rPr>
          <w:rFonts w:asciiTheme="majorBidi" w:hAnsiTheme="majorBidi" w:cstheme="majorBidi"/>
          <w:sz w:val="22"/>
          <w:szCs w:val="22"/>
        </w:rPr>
        <w:t>-</w:t>
      </w:r>
      <w:r w:rsidR="00087CFD">
        <w:rPr>
          <w:rFonts w:asciiTheme="majorBidi" w:hAnsiTheme="majorBidi" w:cstheme="majorBidi"/>
          <w:sz w:val="22"/>
          <w:szCs w:val="22"/>
        </w:rPr>
        <w:t xml:space="preserve">stakeholder voluntary standard setting bodies that emphasize </w:t>
      </w:r>
      <w:r>
        <w:rPr>
          <w:rFonts w:asciiTheme="majorBidi" w:hAnsiTheme="majorBidi" w:cstheme="majorBidi"/>
          <w:sz w:val="22"/>
          <w:szCs w:val="22"/>
        </w:rPr>
        <w:t xml:space="preserve">inclusionary </w:t>
      </w:r>
      <w:r w:rsidR="00087CFD">
        <w:rPr>
          <w:rFonts w:asciiTheme="majorBidi" w:hAnsiTheme="majorBidi" w:cstheme="majorBidi"/>
          <w:sz w:val="22"/>
          <w:szCs w:val="22"/>
        </w:rPr>
        <w:t xml:space="preserve">and transparent </w:t>
      </w:r>
      <w:r>
        <w:rPr>
          <w:rFonts w:asciiTheme="majorBidi" w:hAnsiTheme="majorBidi" w:cstheme="majorBidi"/>
          <w:sz w:val="22"/>
          <w:szCs w:val="22"/>
        </w:rPr>
        <w:t>processes</w:t>
      </w:r>
      <w:r w:rsidR="00087CFD">
        <w:rPr>
          <w:rFonts w:asciiTheme="majorBidi" w:hAnsiTheme="majorBidi" w:cstheme="majorBidi"/>
          <w:sz w:val="22"/>
          <w:szCs w:val="22"/>
        </w:rPr>
        <w:t xml:space="preserve"> </w:t>
      </w:r>
      <w:r w:rsidR="00087CFD">
        <w:rPr>
          <w:rFonts w:asciiTheme="majorBidi" w:hAnsiTheme="majorBidi" w:cstheme="majorBidi"/>
          <w:sz w:val="22"/>
          <w:szCs w:val="22"/>
        </w:rPr>
        <w:fldChar w:fldCharType="begin">
          <w:fldData xml:space="preserve">PEVuZE5vdGU+PENpdGU+PEF1dGhvcj5DYXNob3JlPC9BdXRob3I+PFllYXI+MjAwMjwvWWVhcj48
UmVjTnVtPjM1MTE2PC9SZWNOdW0+PERpc3BsYXlUZXh0PihDYXNob3JlIDIwMDIsIEJhcnRsZXkg
MjAwMyk8L0Rpc3BsYXlUZXh0PjxyZWNvcmQ+PHJlYy1udW1iZXI+MzUxMTY8L3JlYy1udW1iZXI+
PGZvcmVpZ24ta2V5cz48a2V5IGFwcD0iRU4iIGRiLWlkPSJ6ZDk5cHdzZXpyd2R4NWVwMDVpeHZz
d210dHI5cGFhdGUwc2QiIHRpbWVzdGFtcD0iMTQ5MjE4ODE3NCI+MzUxMTY8L2tleT48L2ZvcmVp
Z24ta2V5cz48cmVmLXR5cGUgbmFtZT0iSm91cm5hbCBBcnRpY2xlIj4xNzwvcmVmLXR5cGU+PGNv
bnRyaWJ1dG9ycz48YXV0aG9ycz48YXV0aG9yPkNhc2hvcmUsIEJlbmphbWluPC9hdXRob3I+PC9h
dXRob3JzPjwvY29udHJpYnV0b3JzPjx0aXRsZXM+PHRpdGxlPkxlZ2l0aW1hY3kgYW5kIHRoZSBQ
cml2YXRpemF0aW9uIG9mIEVudmlyb25tZW50YWwgR292ZXJuYW5jZTogSG93IE5vbuKAmsOEw6xT
dGF0ZSBNYXJrZXTigJrDhMOsRHJpdmVuIChOU01EKSBHb3Zlcm5hbmNlIFN5c3RlbXMgR2FpbiBS
dWxl4oCaw4TDrE1ha2luZyBBdXRob3JpdHk8L3RpdGxlPjxzZWNvbmRhcnktdGl0bGU+R292ZXJu
YW5jZTwvc2Vjb25kYXJ5LXRpdGxlPjwvdGl0bGVzPjxwZXJpb2RpY2FsPjxmdWxsLXRpdGxlPkdv
dmVybmFuY2U8L2Z1bGwtdGl0bGU+PC9wZXJpb2RpY2FsPjxwYWdlcz5OPC9wYWdlcz48dm9sdW1l
PjE1PC92b2x1bWU+PG51bWJlcj40PC9udW1iZXI+PGtleXdvcmRzPjxrZXl3b3JkPkVOVklST05N
RU5UQUwgcG9saWN5PC9rZXl3b3JkPjxrZXl3b3JkPkxFR0lUSU1BQ1kgb2YgZ292ZXJubWVudHM8
L2tleXdvcmQ+PGtleXdvcmQ+UFJJVkFUSVpBVElPTjwva2V5d29yZD48L2tleXdvcmRzPjxkYXRl
cz48eWVhcj4yMDAyPC95ZWFyPjwvZGF0ZXM+PHB1Ymxpc2hlcj5XaWxleS1CbGFja3dlbGw8L3B1
Ymxpc2hlcj48aXNibj4wOTUyMTg5NTwvaXNibj48YWNjZXNzaW9uLW51bT43MjQxMTA5PC9hY2Nl
c3Npb24tbnVtPjx3b3JrLXR5cGU+QXJ0aWNsZTwvd29yay10eXBlPjx1cmxzPjxyZWxhdGVkLXVy
bHM+PHVybD5odHRwOi8vc2VhcmNoLmVic2NvaG9zdC5jb20vbG9naW4uYXNweD9kaXJlY3Q9dHJ1
ZSZhbXA7ZGI9YXBoJmFtcDtBTj03MjQxMTA5JmFtcDtzaXRlPWVob3N0LWxpdmU8L3VybD48L3Jl
bGF0ZWQtdXJscz48L3VybHM+PHJlbW90ZS1kYXRhYmFzZS1uYW1lPmFwaDwvcmVtb3RlLWRhdGFi
YXNlLW5hbWU+PHJlbW90ZS1kYXRhYmFzZS1wcm92aWRlcj5FQlNDT2hvc3Q8L3JlbW90ZS1kYXRh
YmFzZS1wcm92aWRlcj48L3JlY29yZD48L0NpdGU+PENpdGU+PEF1dGhvcj5CYXJ0bGV5PC9BdXRo
b3I+PFllYXI+MjAwMzwvWWVhcj48UmVjTnVtPjM0MDA5PC9SZWNOdW0+PHJlY29yZD48cmVjLW51
bWJlcj4zNDAwOTwvcmVjLW51bWJlcj48Zm9yZWlnbi1rZXlzPjxrZXkgYXBwPSJFTiIgZGItaWQ9
InpkOTlwd3NlenJ3ZHg1ZXAwNWl4dnN3bXR0cjlwYWF0ZTBzZCIgdGltZXN0YW1wPSIxNDkyMTg4
MTc0Ij4zNDAwOTwva2V5PjwvZm9yZWlnbi1rZXlzPjxyZWYtdHlwZSBuYW1lPSJKb3VybmFsIEFy
dGljbGUiPjE3PC9yZWYtdHlwZT48Y29udHJpYnV0b3JzPjxhdXRob3JzPjxhdXRob3I+VGltIEJh
cnRsZXk8L2F1dGhvcj48L2F1dGhvcnM+PC9jb250cmlidXRvcnM+PGF1dGgtYWRkcmVzcz5CYXJ0
bGV5LCBUJiN4RDtJbmRpYW5hIFVuaXYsIERlcHQgU29jaW9sLCBCbG9vbWluZ3RvbiwgSU4gNDc0
MDUgVVNBJiN4RDtJbmRpYW5hIFVuaXYsIERlcHQgU29jaW9sLCBCbG9vbWluZ3RvbiwgSU4gNDc0
MDUgVVNBPC9hdXRoLWFkZHJlc3M+PHRpdGxlcz48dGl0bGU+Q2VydGlmeWluZyBGb3Jlc3RzIGFu
ZCBGYWN0b3JpZXM6IFN0YXRlcywgU29jaWFsIE1vdmVtZW50cywgYW5kIHRoZSBSaXNlIG9mIFBy
aXZhdGUgUmVndWxhdGlvbiBpbiB0aGUgQXBwYXJlbCBhbmQgRm9yZXN0IFByb2R1Y3RzIEZpZWxk
czwvdGl0bGU+PHNlY29uZGFyeS10aXRsZT5Qb2xpdGljcyAmYW1wOyBTb2NpZXR5PC9zZWNvbmRh
cnktdGl0bGU+PC90aXRsZXM+PHBlcmlvZGljYWw+PGZ1bGwtdGl0bGU+UG9saXRpY3MgJmFtcDsg
U29jaWV0eTwvZnVsbC10aXRsZT48L3BlcmlvZGljYWw+PHBhZ2VzPjEtMzI8L3BhZ2VzPjx2b2x1
bWU+MzE8L3ZvbHVtZT48bnVtYmVyPjE8L251bWJlcj48a2V5d29yZHM+PGtleXdvcmQ+Rm9yZXN0
IHBvbGljeTwva2V5d29yZD48a2V5d29yZD5mb3Jlc3QgY2VydGlmaWNhdGlvbjwva2V5d29yZD48
a2V5d29yZD5jZXJ0aWZpY2F0aW9uPC9rZXl3b3JkPjxrZXl3b3JkPnByaXZhdGUgcmVndWxhdGlv
bjwva2V5d29yZD48a2V5d29yZD5jZXJ0aWZpY2F0aW9uPC9rZXl3b3JkPjxrZXl3b3JkPnN3ZWF0
c2hvcHM8L2tleXdvcmQ+PGtleXdvcmQ+ZGVmb3Jlc3RhdGlvbjwva2V5d29yZD48a2V5d29yZD5j
b3Jwb3JhdGUgc29jaWFsIHJlc3BvbnNpYmlsaXR5PC9rZXl3b3JkPjxrZXl3b3JkPm9yZ2FuaXph
dGlvbnM8L2tleXdvcmQ+PGtleXdvcmQ+Z2xvYmFsaXphdGlvbjwva2V5d29yZD48a2V5d29yZD5w
b2xpdGljczwva2V5d29yZD48a2V5d29yZD5FbWVyZ2VuY2Ugb2YgQ1NSIGFzIGdvdmVybmFuY2U8
L2tleXdvcmQ+PGtleXdvcmQ+Q29tcGFyYXRpdmU8L2tleXdvcmQ+PC9rZXl3b3Jkcz48ZGF0ZXM+
PHllYXI+MjAwMzwveWVhcj48L2RhdGVzPjxhY2Nlc3Npb24tbnVtPlNJOjAwMDE4NDcyNTgwMDAw
NTwvYWNjZXNzaW9uLW51bT48dXJscz48L3VybHM+PHJlc2VhcmNoLW5vdGVzPjcxMUVDJiN4RDtU
aW1lcyBDaXRlZDoxMyYjeEQ7Q2l0ZWQgUmVmZXJlbmNlcyBDb3VudDo3ODwvcmVzZWFyY2gtbm90
ZXM+PC9yZWNvcmQ+PC9DaXRlPjwvRW5kTm90ZT4A
</w:fldData>
        </w:fldChar>
      </w:r>
      <w:r w:rsidR="00087CFD">
        <w:rPr>
          <w:rFonts w:asciiTheme="majorBidi" w:hAnsiTheme="majorBidi" w:cstheme="majorBidi"/>
          <w:sz w:val="22"/>
          <w:szCs w:val="22"/>
        </w:rPr>
        <w:instrText xml:space="preserve"> ADDIN EN.CITE </w:instrText>
      </w:r>
      <w:r w:rsidR="00087CFD">
        <w:rPr>
          <w:rFonts w:asciiTheme="majorBidi" w:hAnsiTheme="majorBidi" w:cstheme="majorBidi"/>
          <w:sz w:val="22"/>
          <w:szCs w:val="22"/>
        </w:rPr>
        <w:fldChar w:fldCharType="begin">
          <w:fldData xml:space="preserve">PEVuZE5vdGU+PENpdGU+PEF1dGhvcj5DYXNob3JlPC9BdXRob3I+PFllYXI+MjAwMjwvWWVhcj48
UmVjTnVtPjM1MTE2PC9SZWNOdW0+PERpc3BsYXlUZXh0PihDYXNob3JlIDIwMDIsIEJhcnRsZXkg
MjAwMyk8L0Rpc3BsYXlUZXh0PjxyZWNvcmQ+PHJlYy1udW1iZXI+MzUxMTY8L3JlYy1udW1iZXI+
PGZvcmVpZ24ta2V5cz48a2V5IGFwcD0iRU4iIGRiLWlkPSJ6ZDk5cHdzZXpyd2R4NWVwMDVpeHZz
d210dHI5cGFhdGUwc2QiIHRpbWVzdGFtcD0iMTQ5MjE4ODE3NCI+MzUxMTY8L2tleT48L2ZvcmVp
Z24ta2V5cz48cmVmLXR5cGUgbmFtZT0iSm91cm5hbCBBcnRpY2xlIj4xNzwvcmVmLXR5cGU+PGNv
bnRyaWJ1dG9ycz48YXV0aG9ycz48YXV0aG9yPkNhc2hvcmUsIEJlbmphbWluPC9hdXRob3I+PC9h
dXRob3JzPjwvY29udHJpYnV0b3JzPjx0aXRsZXM+PHRpdGxlPkxlZ2l0aW1hY3kgYW5kIHRoZSBQ
cml2YXRpemF0aW9uIG9mIEVudmlyb25tZW50YWwgR292ZXJuYW5jZTogSG93IE5vbuKAmsOEw6xT
dGF0ZSBNYXJrZXTigJrDhMOsRHJpdmVuIChOU01EKSBHb3Zlcm5hbmNlIFN5c3RlbXMgR2FpbiBS
dWxl4oCaw4TDrE1ha2luZyBBdXRob3JpdHk8L3RpdGxlPjxzZWNvbmRhcnktdGl0bGU+R292ZXJu
YW5jZTwvc2Vjb25kYXJ5LXRpdGxlPjwvdGl0bGVzPjxwZXJpb2RpY2FsPjxmdWxsLXRpdGxlPkdv
dmVybmFuY2U8L2Z1bGwtdGl0bGU+PC9wZXJpb2RpY2FsPjxwYWdlcz5OPC9wYWdlcz48dm9sdW1l
PjE1PC92b2x1bWU+PG51bWJlcj40PC9udW1iZXI+PGtleXdvcmRzPjxrZXl3b3JkPkVOVklST05N
RU5UQUwgcG9saWN5PC9rZXl3b3JkPjxrZXl3b3JkPkxFR0lUSU1BQ1kgb2YgZ292ZXJubWVudHM8
L2tleXdvcmQ+PGtleXdvcmQ+UFJJVkFUSVpBVElPTjwva2V5d29yZD48L2tleXdvcmRzPjxkYXRl
cz48eWVhcj4yMDAyPC95ZWFyPjwvZGF0ZXM+PHB1Ymxpc2hlcj5XaWxleS1CbGFja3dlbGw8L3B1
Ymxpc2hlcj48aXNibj4wOTUyMTg5NTwvaXNibj48YWNjZXNzaW9uLW51bT43MjQxMTA5PC9hY2Nl
c3Npb24tbnVtPjx3b3JrLXR5cGU+QXJ0aWNsZTwvd29yay10eXBlPjx1cmxzPjxyZWxhdGVkLXVy
bHM+PHVybD5odHRwOi8vc2VhcmNoLmVic2NvaG9zdC5jb20vbG9naW4uYXNweD9kaXJlY3Q9dHJ1
ZSZhbXA7ZGI9YXBoJmFtcDtBTj03MjQxMTA5JmFtcDtzaXRlPWVob3N0LWxpdmU8L3VybD48L3Jl
bGF0ZWQtdXJscz48L3VybHM+PHJlbW90ZS1kYXRhYmFzZS1uYW1lPmFwaDwvcmVtb3RlLWRhdGFi
YXNlLW5hbWU+PHJlbW90ZS1kYXRhYmFzZS1wcm92aWRlcj5FQlNDT2hvc3Q8L3JlbW90ZS1kYXRh
YmFzZS1wcm92aWRlcj48L3JlY29yZD48L0NpdGU+PENpdGU+PEF1dGhvcj5CYXJ0bGV5PC9BdXRo
b3I+PFllYXI+MjAwMzwvWWVhcj48UmVjTnVtPjM0MDA5PC9SZWNOdW0+PHJlY29yZD48cmVjLW51
bWJlcj4zNDAwOTwvcmVjLW51bWJlcj48Zm9yZWlnbi1rZXlzPjxrZXkgYXBwPSJFTiIgZGItaWQ9
InpkOTlwd3NlenJ3ZHg1ZXAwNWl4dnN3bXR0cjlwYWF0ZTBzZCIgdGltZXN0YW1wPSIxNDkyMTg4
MTc0Ij4zNDAwOTwva2V5PjwvZm9yZWlnbi1rZXlzPjxyZWYtdHlwZSBuYW1lPSJKb3VybmFsIEFy
dGljbGUiPjE3PC9yZWYtdHlwZT48Y29udHJpYnV0b3JzPjxhdXRob3JzPjxhdXRob3I+VGltIEJh
cnRsZXk8L2F1dGhvcj48L2F1dGhvcnM+PC9jb250cmlidXRvcnM+PGF1dGgtYWRkcmVzcz5CYXJ0
bGV5LCBUJiN4RDtJbmRpYW5hIFVuaXYsIERlcHQgU29jaW9sLCBCbG9vbWluZ3RvbiwgSU4gNDc0
MDUgVVNBJiN4RDtJbmRpYW5hIFVuaXYsIERlcHQgU29jaW9sLCBCbG9vbWluZ3RvbiwgSU4gNDc0
MDUgVVNBPC9hdXRoLWFkZHJlc3M+PHRpdGxlcz48dGl0bGU+Q2VydGlmeWluZyBGb3Jlc3RzIGFu
ZCBGYWN0b3JpZXM6IFN0YXRlcywgU29jaWFsIE1vdmVtZW50cywgYW5kIHRoZSBSaXNlIG9mIFBy
aXZhdGUgUmVndWxhdGlvbiBpbiB0aGUgQXBwYXJlbCBhbmQgRm9yZXN0IFByb2R1Y3RzIEZpZWxk
czwvdGl0bGU+PHNlY29uZGFyeS10aXRsZT5Qb2xpdGljcyAmYW1wOyBTb2NpZXR5PC9zZWNvbmRh
cnktdGl0bGU+PC90aXRsZXM+PHBlcmlvZGljYWw+PGZ1bGwtdGl0bGU+UG9saXRpY3MgJmFtcDsg
U29jaWV0eTwvZnVsbC10aXRsZT48L3BlcmlvZGljYWw+PHBhZ2VzPjEtMzI8L3BhZ2VzPjx2b2x1
bWU+MzE8L3ZvbHVtZT48bnVtYmVyPjE8L251bWJlcj48a2V5d29yZHM+PGtleXdvcmQ+Rm9yZXN0
IHBvbGljeTwva2V5d29yZD48a2V5d29yZD5mb3Jlc3QgY2VydGlmaWNhdGlvbjwva2V5d29yZD48
a2V5d29yZD5jZXJ0aWZpY2F0aW9uPC9rZXl3b3JkPjxrZXl3b3JkPnByaXZhdGUgcmVndWxhdGlv
bjwva2V5d29yZD48a2V5d29yZD5jZXJ0aWZpY2F0aW9uPC9rZXl3b3JkPjxrZXl3b3JkPnN3ZWF0
c2hvcHM8L2tleXdvcmQ+PGtleXdvcmQ+ZGVmb3Jlc3RhdGlvbjwva2V5d29yZD48a2V5d29yZD5j
b3Jwb3JhdGUgc29jaWFsIHJlc3BvbnNpYmlsaXR5PC9rZXl3b3JkPjxrZXl3b3JkPm9yZ2FuaXph
dGlvbnM8L2tleXdvcmQ+PGtleXdvcmQ+Z2xvYmFsaXphdGlvbjwva2V5d29yZD48a2V5d29yZD5w
b2xpdGljczwva2V5d29yZD48a2V5d29yZD5FbWVyZ2VuY2Ugb2YgQ1NSIGFzIGdvdmVybmFuY2U8
L2tleXdvcmQ+PGtleXdvcmQ+Q29tcGFyYXRpdmU8L2tleXdvcmQ+PC9rZXl3b3Jkcz48ZGF0ZXM+
PHllYXI+MjAwMzwveWVhcj48L2RhdGVzPjxhY2Nlc3Npb24tbnVtPlNJOjAwMDE4NDcyNTgwMDAw
NTwvYWNjZXNzaW9uLW51bT48dXJscz48L3VybHM+PHJlc2VhcmNoLW5vdGVzPjcxMUVDJiN4RDtU
aW1lcyBDaXRlZDoxMyYjeEQ7Q2l0ZWQgUmVmZXJlbmNlcyBDb3VudDo3ODwvcmVzZWFyY2gtbm90
ZXM+PC9yZWNvcmQ+PC9DaXRlPjwvRW5kTm90ZT4A
</w:fldData>
        </w:fldChar>
      </w:r>
      <w:r w:rsidR="00087CFD">
        <w:rPr>
          <w:rFonts w:asciiTheme="majorBidi" w:hAnsiTheme="majorBidi" w:cstheme="majorBidi"/>
          <w:sz w:val="22"/>
          <w:szCs w:val="22"/>
        </w:rPr>
        <w:instrText xml:space="preserve"> ADDIN EN.CITE.DATA </w:instrText>
      </w:r>
      <w:r w:rsidR="00087CFD">
        <w:rPr>
          <w:rFonts w:asciiTheme="majorBidi" w:hAnsiTheme="majorBidi" w:cstheme="majorBidi"/>
          <w:sz w:val="22"/>
          <w:szCs w:val="22"/>
        </w:rPr>
      </w:r>
      <w:r w:rsidR="00087CFD">
        <w:rPr>
          <w:rFonts w:asciiTheme="majorBidi" w:hAnsiTheme="majorBidi" w:cstheme="majorBidi"/>
          <w:sz w:val="22"/>
          <w:szCs w:val="22"/>
        </w:rPr>
        <w:fldChar w:fldCharType="end"/>
      </w:r>
      <w:r w:rsidR="00087CFD">
        <w:rPr>
          <w:rFonts w:asciiTheme="majorBidi" w:hAnsiTheme="majorBidi" w:cstheme="majorBidi"/>
          <w:sz w:val="22"/>
          <w:szCs w:val="22"/>
        </w:rPr>
      </w:r>
      <w:r w:rsidR="00087CFD">
        <w:rPr>
          <w:rFonts w:asciiTheme="majorBidi" w:hAnsiTheme="majorBidi" w:cstheme="majorBidi"/>
          <w:sz w:val="22"/>
          <w:szCs w:val="22"/>
        </w:rPr>
        <w:fldChar w:fldCharType="separate"/>
      </w:r>
      <w:r w:rsidR="00087CFD">
        <w:rPr>
          <w:rFonts w:asciiTheme="majorBidi" w:hAnsiTheme="majorBidi" w:cstheme="majorBidi"/>
          <w:noProof/>
          <w:sz w:val="22"/>
          <w:szCs w:val="22"/>
        </w:rPr>
        <w:t>(Cashore 2002, Bartley 2003)</w:t>
      </w:r>
      <w:r w:rsidR="00087CFD">
        <w:rPr>
          <w:rFonts w:asciiTheme="majorBidi" w:hAnsiTheme="majorBidi" w:cstheme="majorBidi"/>
          <w:sz w:val="22"/>
          <w:szCs w:val="22"/>
        </w:rPr>
        <w:fldChar w:fldCharType="end"/>
      </w:r>
      <w:r>
        <w:rPr>
          <w:rFonts w:asciiTheme="majorBidi" w:hAnsiTheme="majorBidi" w:cstheme="majorBidi"/>
          <w:sz w:val="22"/>
          <w:szCs w:val="22"/>
        </w:rPr>
        <w:t>.</w:t>
      </w:r>
      <w:r>
        <w:rPr>
          <w:rStyle w:val="EndnoteReference"/>
          <w:rFonts w:asciiTheme="majorBidi" w:hAnsiTheme="majorBidi" w:cstheme="majorBidi"/>
          <w:sz w:val="22"/>
          <w:szCs w:val="22"/>
        </w:rPr>
        <w:endnoteReference w:id="1"/>
      </w:r>
      <w:r w:rsidR="0058456D">
        <w:rPr>
          <w:rFonts w:asciiTheme="majorBidi" w:hAnsiTheme="majorBidi" w:cstheme="majorBidi"/>
          <w:sz w:val="22"/>
          <w:szCs w:val="22"/>
        </w:rPr>
        <w:t xml:space="preserve"> </w:t>
      </w:r>
    </w:p>
    <w:p w14:paraId="50642B87" w14:textId="77777777" w:rsidR="00551D7B" w:rsidRDefault="00551D7B" w:rsidP="00B827D3">
      <w:pPr>
        <w:ind w:firstLine="720"/>
        <w:contextualSpacing/>
        <w:mirrorIndents/>
        <w:rPr>
          <w:rFonts w:asciiTheme="majorBidi" w:hAnsiTheme="majorBidi" w:cstheme="majorBidi"/>
          <w:sz w:val="22"/>
          <w:szCs w:val="22"/>
        </w:rPr>
      </w:pPr>
    </w:p>
    <w:p w14:paraId="2DE6C5DE" w14:textId="77777777" w:rsidR="00F766F0" w:rsidRDefault="00606B57" w:rsidP="00B827D3">
      <w:pPr>
        <w:ind w:firstLine="720"/>
        <w:contextualSpacing/>
        <w:mirrorIndents/>
        <w:rPr>
          <w:rFonts w:asciiTheme="majorBidi" w:hAnsiTheme="majorBidi" w:cstheme="majorBidi"/>
          <w:sz w:val="22"/>
          <w:szCs w:val="22"/>
        </w:rPr>
      </w:pPr>
      <w:r>
        <w:rPr>
          <w:rFonts w:asciiTheme="majorBidi" w:hAnsiTheme="majorBidi" w:cstheme="majorBidi"/>
          <w:sz w:val="22"/>
          <w:szCs w:val="22"/>
        </w:rPr>
        <w:t xml:space="preserve">Taken together, a </w:t>
      </w:r>
      <w:r w:rsidRPr="00754ECB">
        <w:rPr>
          <w:rFonts w:asciiTheme="majorBidi" w:hAnsiTheme="majorBidi" w:cstheme="majorBidi"/>
          <w:sz w:val="22"/>
          <w:szCs w:val="22"/>
        </w:rPr>
        <w:t xml:space="preserve">generation </w:t>
      </w:r>
      <w:r>
        <w:rPr>
          <w:rFonts w:asciiTheme="majorBidi" w:hAnsiTheme="majorBidi" w:cstheme="majorBidi"/>
          <w:sz w:val="22"/>
          <w:szCs w:val="22"/>
        </w:rPr>
        <w:t xml:space="preserve">of research and </w:t>
      </w:r>
      <w:r w:rsidRPr="00754ECB">
        <w:rPr>
          <w:rFonts w:asciiTheme="majorBidi" w:hAnsiTheme="majorBidi" w:cstheme="majorBidi"/>
          <w:sz w:val="22"/>
          <w:szCs w:val="22"/>
        </w:rPr>
        <w:t xml:space="preserve">scholarship has </w:t>
      </w:r>
      <w:r>
        <w:rPr>
          <w:rFonts w:asciiTheme="majorBidi" w:hAnsiTheme="majorBidi" w:cstheme="majorBidi"/>
          <w:sz w:val="22"/>
          <w:szCs w:val="22"/>
        </w:rPr>
        <w:t xml:space="preserve">indeed found positive accounts regarding including some </w:t>
      </w:r>
      <w:r w:rsidRPr="00EC7B44">
        <w:rPr>
          <w:rFonts w:asciiTheme="majorBidi" w:hAnsiTheme="majorBidi" w:cstheme="majorBidi"/>
          <w:sz w:val="22"/>
          <w:szCs w:val="22"/>
        </w:rPr>
        <w:t xml:space="preserve">voices in the design of public and private policies, but likewise strong empirical evidence that </w:t>
      </w:r>
      <w:r w:rsidR="0058456D">
        <w:rPr>
          <w:rFonts w:asciiTheme="majorBidi" w:hAnsiTheme="majorBidi" w:cstheme="majorBidi"/>
          <w:sz w:val="22"/>
          <w:szCs w:val="22"/>
        </w:rPr>
        <w:t>finance and market-driven interventions end up falling short of what creators and supporters had hoped.</w:t>
      </w:r>
      <w:r w:rsidR="00551D7B">
        <w:rPr>
          <w:rFonts w:asciiTheme="majorBidi" w:hAnsiTheme="majorBidi" w:cstheme="majorBidi"/>
          <w:sz w:val="22"/>
          <w:szCs w:val="22"/>
        </w:rPr>
        <w:t xml:space="preserve"> </w:t>
      </w:r>
      <w:r w:rsidR="005917BA">
        <w:rPr>
          <w:rFonts w:asciiTheme="majorBidi" w:hAnsiTheme="majorBidi" w:cstheme="majorBidi"/>
          <w:sz w:val="22"/>
          <w:szCs w:val="22"/>
        </w:rPr>
        <w:t xml:space="preserve">Yet, </w:t>
      </w:r>
      <w:r w:rsidR="00551D7B">
        <w:rPr>
          <w:rFonts w:asciiTheme="majorBidi" w:hAnsiTheme="majorBidi" w:cstheme="majorBidi"/>
          <w:sz w:val="22"/>
          <w:szCs w:val="22"/>
        </w:rPr>
        <w:t xml:space="preserve">instead of </w:t>
      </w:r>
      <w:r w:rsidR="005917BA">
        <w:rPr>
          <w:rFonts w:asciiTheme="majorBidi" w:hAnsiTheme="majorBidi" w:cstheme="majorBidi"/>
          <w:sz w:val="22"/>
          <w:szCs w:val="22"/>
        </w:rPr>
        <w:t xml:space="preserve">responding to this evidence by </w:t>
      </w:r>
      <w:r w:rsidR="00551D7B">
        <w:rPr>
          <w:rFonts w:asciiTheme="majorBidi" w:hAnsiTheme="majorBidi" w:cstheme="majorBidi"/>
          <w:sz w:val="22"/>
          <w:szCs w:val="22"/>
        </w:rPr>
        <w:t xml:space="preserve">eschewing </w:t>
      </w:r>
      <w:r w:rsidR="00635ABB">
        <w:rPr>
          <w:rFonts w:asciiTheme="majorBidi" w:hAnsiTheme="majorBidi" w:cstheme="majorBidi"/>
          <w:sz w:val="22"/>
          <w:szCs w:val="22"/>
        </w:rPr>
        <w:t>finance and market-driven</w:t>
      </w:r>
      <w:r w:rsidR="00551D7B">
        <w:rPr>
          <w:rFonts w:asciiTheme="majorBidi" w:hAnsiTheme="majorBidi" w:cstheme="majorBidi"/>
          <w:sz w:val="22"/>
          <w:szCs w:val="22"/>
        </w:rPr>
        <w:t xml:space="preserve"> interventions, creators and supporters end up “going back to the drawing board” in an attempt to tinker to improve their effects, or to create new </w:t>
      </w:r>
      <w:r w:rsidR="005917BA">
        <w:rPr>
          <w:rFonts w:asciiTheme="majorBidi" w:hAnsiTheme="majorBidi" w:cstheme="majorBidi"/>
          <w:sz w:val="22"/>
          <w:szCs w:val="22"/>
        </w:rPr>
        <w:t xml:space="preserve">finance or market driven </w:t>
      </w:r>
      <w:r w:rsidR="00FF0E1A">
        <w:rPr>
          <w:rFonts w:asciiTheme="majorBidi" w:hAnsiTheme="majorBidi" w:cstheme="majorBidi"/>
          <w:sz w:val="22"/>
          <w:szCs w:val="22"/>
        </w:rPr>
        <w:t>tools</w:t>
      </w:r>
      <w:r w:rsidR="00551D7B">
        <w:rPr>
          <w:rFonts w:asciiTheme="majorBidi" w:hAnsiTheme="majorBidi" w:cstheme="majorBidi"/>
          <w:sz w:val="22"/>
          <w:szCs w:val="22"/>
        </w:rPr>
        <w:t xml:space="preserve">. </w:t>
      </w:r>
    </w:p>
    <w:p w14:paraId="094197BD" w14:textId="77777777" w:rsidR="00F766F0" w:rsidRDefault="00F766F0" w:rsidP="00B827D3">
      <w:pPr>
        <w:ind w:firstLine="720"/>
        <w:contextualSpacing/>
        <w:mirrorIndents/>
        <w:rPr>
          <w:rFonts w:asciiTheme="majorBidi" w:hAnsiTheme="majorBidi" w:cstheme="majorBidi"/>
          <w:sz w:val="22"/>
          <w:szCs w:val="22"/>
        </w:rPr>
      </w:pPr>
    </w:p>
    <w:p w14:paraId="3466E914" w14:textId="77777777" w:rsidR="007F4C3F" w:rsidRDefault="00E45835" w:rsidP="00DD02F0">
      <w:pPr>
        <w:ind w:firstLine="720"/>
        <w:contextualSpacing/>
        <w:mirrorIndents/>
        <w:rPr>
          <w:rFonts w:asciiTheme="majorBidi" w:hAnsiTheme="majorBidi" w:cstheme="majorBidi"/>
          <w:sz w:val="22"/>
          <w:szCs w:val="22"/>
        </w:rPr>
      </w:pPr>
      <w:r w:rsidRPr="00E45835">
        <w:rPr>
          <w:rFonts w:asciiTheme="majorBidi" w:hAnsiTheme="majorBidi" w:cstheme="majorBidi"/>
          <w:sz w:val="22"/>
          <w:szCs w:val="22"/>
        </w:rPr>
        <w:t>Given this e</w:t>
      </w:r>
      <w:r w:rsidR="00606B57" w:rsidRPr="00E45835">
        <w:rPr>
          <w:rFonts w:asciiTheme="majorBidi" w:hAnsiTheme="majorBidi" w:cstheme="majorBidi"/>
          <w:sz w:val="22"/>
          <w:szCs w:val="22"/>
        </w:rPr>
        <w:t xml:space="preserve">vidence </w:t>
      </w:r>
      <w:r w:rsidRPr="00E45835">
        <w:rPr>
          <w:rFonts w:asciiTheme="majorBidi" w:hAnsiTheme="majorBidi" w:cstheme="majorBidi"/>
          <w:sz w:val="22"/>
          <w:szCs w:val="22"/>
        </w:rPr>
        <w:t xml:space="preserve">why </w:t>
      </w:r>
      <w:r w:rsidR="00606B57" w:rsidRPr="00E45835">
        <w:rPr>
          <w:rFonts w:asciiTheme="majorBidi" w:hAnsiTheme="majorBidi" w:cstheme="majorBidi"/>
          <w:sz w:val="22"/>
          <w:szCs w:val="22"/>
        </w:rPr>
        <w:t xml:space="preserve">do so many transnational efforts continue to draw on financing and market-driven tools as a way to </w:t>
      </w:r>
      <w:r w:rsidR="004D0D03">
        <w:rPr>
          <w:rFonts w:asciiTheme="majorBidi" w:hAnsiTheme="majorBidi" w:cstheme="majorBidi"/>
          <w:sz w:val="22"/>
          <w:szCs w:val="22"/>
        </w:rPr>
        <w:t xml:space="preserve">ameliorate challenges facing </w:t>
      </w:r>
      <w:r w:rsidR="00606B57" w:rsidRPr="00E45835">
        <w:rPr>
          <w:rFonts w:asciiTheme="majorBidi" w:hAnsiTheme="majorBidi" w:cstheme="majorBidi"/>
          <w:sz w:val="22"/>
          <w:szCs w:val="22"/>
        </w:rPr>
        <w:t xml:space="preserve">the </w:t>
      </w:r>
      <w:r w:rsidR="00B47594" w:rsidRPr="00E45835">
        <w:rPr>
          <w:rFonts w:asciiTheme="majorBidi" w:hAnsiTheme="majorBidi" w:cstheme="majorBidi"/>
          <w:sz w:val="22"/>
          <w:szCs w:val="22"/>
        </w:rPr>
        <w:t>G</w:t>
      </w:r>
      <w:r w:rsidR="00606B57" w:rsidRPr="00E45835">
        <w:rPr>
          <w:rFonts w:asciiTheme="majorBidi" w:hAnsiTheme="majorBidi" w:cstheme="majorBidi"/>
          <w:sz w:val="22"/>
          <w:szCs w:val="22"/>
        </w:rPr>
        <w:t xml:space="preserve">lobal </w:t>
      </w:r>
      <w:r w:rsidR="00B47594" w:rsidRPr="00E45835">
        <w:rPr>
          <w:rFonts w:asciiTheme="majorBidi" w:hAnsiTheme="majorBidi" w:cstheme="majorBidi"/>
          <w:sz w:val="22"/>
          <w:szCs w:val="22"/>
        </w:rPr>
        <w:t>S</w:t>
      </w:r>
      <w:r w:rsidR="00606B57" w:rsidRPr="00E45835">
        <w:rPr>
          <w:rFonts w:asciiTheme="majorBidi" w:hAnsiTheme="majorBidi" w:cstheme="majorBidi"/>
          <w:sz w:val="22"/>
          <w:szCs w:val="22"/>
        </w:rPr>
        <w:t>outh?</w:t>
      </w:r>
      <w:r w:rsidRPr="00E45835">
        <w:rPr>
          <w:rFonts w:asciiTheme="majorBidi" w:hAnsiTheme="majorBidi" w:cstheme="majorBidi"/>
          <w:sz w:val="22"/>
          <w:szCs w:val="22"/>
        </w:rPr>
        <w:t xml:space="preserve"> The purpose of this article is to shed light on this question by assessing the emergence of transnational legality verification initiatives, which draw on global supply chains to promote compliance to domestic laws. Legality verification in general, and the EU’s Forest Law Enforcement, Governance and Trade (FLEGT) program in particular, represent </w:t>
      </w:r>
      <w:r w:rsidR="004D0D03">
        <w:rPr>
          <w:rFonts w:asciiTheme="majorBidi" w:hAnsiTheme="majorBidi" w:cstheme="majorBidi"/>
          <w:sz w:val="22"/>
          <w:szCs w:val="22"/>
        </w:rPr>
        <w:t xml:space="preserve">some of the latest </w:t>
      </w:r>
      <w:r w:rsidR="008E290A">
        <w:rPr>
          <w:rFonts w:asciiTheme="majorBidi" w:hAnsiTheme="majorBidi" w:cstheme="majorBidi"/>
          <w:sz w:val="22"/>
          <w:szCs w:val="22"/>
        </w:rPr>
        <w:t xml:space="preserve">myriad of </w:t>
      </w:r>
      <w:r w:rsidR="004D0D03">
        <w:rPr>
          <w:rFonts w:asciiTheme="majorBidi" w:hAnsiTheme="majorBidi" w:cstheme="majorBidi"/>
          <w:sz w:val="22"/>
          <w:szCs w:val="22"/>
        </w:rPr>
        <w:t xml:space="preserve">efforts in a </w:t>
      </w:r>
      <w:r w:rsidRPr="00E45835">
        <w:rPr>
          <w:rFonts w:asciiTheme="majorBidi" w:hAnsiTheme="majorBidi" w:cstheme="majorBidi"/>
          <w:sz w:val="22"/>
          <w:szCs w:val="22"/>
        </w:rPr>
        <w:t>three</w:t>
      </w:r>
      <w:r w:rsidR="008E290A">
        <w:rPr>
          <w:rFonts w:asciiTheme="majorBidi" w:hAnsiTheme="majorBidi" w:cstheme="majorBidi"/>
          <w:sz w:val="22"/>
          <w:szCs w:val="22"/>
        </w:rPr>
        <w:t>-</w:t>
      </w:r>
      <w:r w:rsidRPr="00E45835">
        <w:rPr>
          <w:rFonts w:asciiTheme="majorBidi" w:hAnsiTheme="majorBidi" w:cstheme="majorBidi"/>
          <w:sz w:val="22"/>
          <w:szCs w:val="22"/>
        </w:rPr>
        <w:t xml:space="preserve">decade old project </w:t>
      </w:r>
      <w:r>
        <w:rPr>
          <w:rFonts w:asciiTheme="majorBidi" w:hAnsiTheme="majorBidi" w:cstheme="majorBidi"/>
          <w:sz w:val="22"/>
          <w:szCs w:val="22"/>
        </w:rPr>
        <w:t xml:space="preserve">to promote “good governance” through </w:t>
      </w:r>
      <w:r w:rsidRPr="00E45835">
        <w:rPr>
          <w:rFonts w:asciiTheme="majorBidi" w:hAnsiTheme="majorBidi" w:cstheme="majorBidi"/>
          <w:sz w:val="22"/>
          <w:szCs w:val="22"/>
        </w:rPr>
        <w:t xml:space="preserve">finance and market driven </w:t>
      </w:r>
      <w:r>
        <w:rPr>
          <w:rFonts w:asciiTheme="majorBidi" w:hAnsiTheme="majorBidi" w:cstheme="majorBidi"/>
          <w:sz w:val="22"/>
          <w:szCs w:val="22"/>
        </w:rPr>
        <w:t xml:space="preserve">policy tools. </w:t>
      </w:r>
      <w:r w:rsidR="008E290A">
        <w:rPr>
          <w:rFonts w:asciiTheme="majorBidi" w:hAnsiTheme="majorBidi" w:cstheme="majorBidi"/>
          <w:sz w:val="22"/>
          <w:szCs w:val="22"/>
        </w:rPr>
        <w:t xml:space="preserve">For analytic traction, we assess the way in which transnational efforts </w:t>
      </w:r>
      <w:r w:rsidR="00D77E38">
        <w:rPr>
          <w:rFonts w:asciiTheme="majorBidi" w:hAnsiTheme="majorBidi" w:cstheme="majorBidi"/>
          <w:sz w:val="22"/>
          <w:szCs w:val="22"/>
        </w:rPr>
        <w:t>to</w:t>
      </w:r>
      <w:r w:rsidR="008E290A">
        <w:rPr>
          <w:rFonts w:asciiTheme="majorBidi" w:hAnsiTheme="majorBidi" w:cstheme="majorBidi"/>
          <w:sz w:val="22"/>
          <w:szCs w:val="22"/>
        </w:rPr>
        <w:t xml:space="preserve"> promote FLEGT </w:t>
      </w:r>
      <w:r w:rsidR="00D77E38">
        <w:rPr>
          <w:rFonts w:asciiTheme="majorBidi" w:hAnsiTheme="majorBidi" w:cstheme="majorBidi"/>
          <w:sz w:val="22"/>
          <w:szCs w:val="22"/>
        </w:rPr>
        <w:t xml:space="preserve">have played out, and are relevant for, forest governance challenges in </w:t>
      </w:r>
      <w:r w:rsidR="008E290A">
        <w:rPr>
          <w:rFonts w:asciiTheme="majorBidi" w:hAnsiTheme="majorBidi" w:cstheme="majorBidi"/>
          <w:sz w:val="22"/>
          <w:szCs w:val="22"/>
        </w:rPr>
        <w:t xml:space="preserve">Cambodia. </w:t>
      </w:r>
      <w:r w:rsidR="00F525F7">
        <w:rPr>
          <w:rFonts w:asciiTheme="majorBidi" w:hAnsiTheme="majorBidi" w:cstheme="majorBidi"/>
          <w:sz w:val="22"/>
          <w:szCs w:val="22"/>
        </w:rPr>
        <w:t xml:space="preserve">We </w:t>
      </w:r>
      <w:r w:rsidR="004F03A6">
        <w:rPr>
          <w:rFonts w:asciiTheme="majorBidi" w:hAnsiTheme="majorBidi" w:cstheme="majorBidi"/>
          <w:sz w:val="22"/>
          <w:szCs w:val="22"/>
        </w:rPr>
        <w:t>argue</w:t>
      </w:r>
      <w:r w:rsidR="00ED166E">
        <w:rPr>
          <w:rFonts w:asciiTheme="majorBidi" w:hAnsiTheme="majorBidi" w:cstheme="majorBidi"/>
          <w:sz w:val="22"/>
          <w:szCs w:val="22"/>
        </w:rPr>
        <w:t xml:space="preserve">, drawing on </w:t>
      </w:r>
      <w:r w:rsidR="00ED166E" w:rsidRPr="00551D7B">
        <w:rPr>
          <w:rFonts w:asciiTheme="majorBidi" w:hAnsiTheme="majorBidi" w:cstheme="majorBidi"/>
          <w:sz w:val="22"/>
          <w:szCs w:val="22"/>
        </w:rPr>
        <w:t xml:space="preserve">Cashore and </w:t>
      </w:r>
      <w:r w:rsidR="00ED166E">
        <w:rPr>
          <w:rFonts w:asciiTheme="majorBidi" w:hAnsiTheme="majorBidi" w:cstheme="majorBidi"/>
          <w:sz w:val="22"/>
          <w:szCs w:val="22"/>
        </w:rPr>
        <w:t xml:space="preserve">Nathan </w:t>
      </w:r>
      <w:r w:rsidR="006C02DA">
        <w:rPr>
          <w:rFonts w:asciiTheme="majorBidi" w:hAnsiTheme="majorBidi" w:cstheme="majorBidi"/>
          <w:sz w:val="22"/>
          <w:szCs w:val="22"/>
        </w:rPr>
        <w:fldChar w:fldCharType="begin"/>
      </w:r>
      <w:r w:rsidR="00B34B7B">
        <w:rPr>
          <w:rFonts w:asciiTheme="majorBidi" w:hAnsiTheme="majorBidi" w:cstheme="majorBidi"/>
          <w:sz w:val="22"/>
          <w:szCs w:val="22"/>
        </w:rPr>
        <w:instrText xml:space="preserve"> ADDIN EN.CITE &lt;EndNote&gt;&lt;Cite ExcludeAuth="1"&gt;&lt;Author&gt;Cashore&lt;/Author&gt;&lt;Year&gt;2019 In Progress&lt;/Year&gt;&lt;RecNum&gt;82339&lt;/RecNum&gt;&lt;DisplayText&gt;(2019 In Progress)&lt;/DisplayText&gt;&lt;record&gt;&lt;rec-number&gt;82339&lt;/rec-number&gt;&lt;foreign-keys&gt;&lt;key app="EN" db-id="zd99pwsezrwdx5ep05ixvswmttr9paate0sd" timestamp="1550161995"&gt;82339&lt;/key&gt;&lt;/foreign-keys&gt;&lt;ref-type name="Report"&gt;27&lt;/ref-type&gt;&lt;contributors&gt;&lt;authors&gt;&lt;author&gt;Benjamin Cashore&lt;/author&gt;&lt;author&gt;Iben Nathan&lt;/author&gt;&lt;/authors&gt;&lt;/contributors&gt;&lt;titles&gt;&lt;title&gt;Good Governance Gone Bad:  Assessing the Impact of Transnational Market-Driven Interventions Designed to Make ‘Weak States’ Stronger&lt;/title&gt;&lt;/titles&gt;&lt;dates&gt;&lt;year&gt;2019 In Progress&lt;/year&gt;&lt;/dates&gt;&lt;pub-location&gt;New Haven, CT&lt;/pub-location&gt;&lt;publisher&gt;Yale University&lt;/publisher&gt;&lt;urls&gt;&lt;/urls&gt;&lt;/record&gt;&lt;/Cite&gt;&lt;/EndNote&gt;</w:instrText>
      </w:r>
      <w:r w:rsidR="006C02DA">
        <w:rPr>
          <w:rFonts w:asciiTheme="majorBidi" w:hAnsiTheme="majorBidi" w:cstheme="majorBidi"/>
          <w:sz w:val="22"/>
          <w:szCs w:val="22"/>
        </w:rPr>
        <w:fldChar w:fldCharType="separate"/>
      </w:r>
      <w:r w:rsidR="00B34B7B">
        <w:rPr>
          <w:rFonts w:asciiTheme="majorBidi" w:hAnsiTheme="majorBidi" w:cstheme="majorBidi"/>
          <w:noProof/>
          <w:sz w:val="22"/>
          <w:szCs w:val="22"/>
        </w:rPr>
        <w:t>(2019 In Progress)</w:t>
      </w:r>
      <w:r w:rsidR="006C02DA">
        <w:rPr>
          <w:rFonts w:asciiTheme="majorBidi" w:hAnsiTheme="majorBidi" w:cstheme="majorBidi"/>
          <w:sz w:val="22"/>
          <w:szCs w:val="22"/>
        </w:rPr>
        <w:fldChar w:fldCharType="end"/>
      </w:r>
      <w:r w:rsidR="004F03A6">
        <w:rPr>
          <w:rFonts w:asciiTheme="majorBidi" w:hAnsiTheme="majorBidi" w:cstheme="majorBidi"/>
          <w:sz w:val="22"/>
          <w:szCs w:val="22"/>
        </w:rPr>
        <w:t>that the persistence of a good governance</w:t>
      </w:r>
      <w:r w:rsidR="00772FE7">
        <w:rPr>
          <w:rFonts w:asciiTheme="majorBidi" w:hAnsiTheme="majorBidi" w:cstheme="majorBidi"/>
          <w:sz w:val="22"/>
          <w:szCs w:val="22"/>
        </w:rPr>
        <w:t xml:space="preserve"> “</w:t>
      </w:r>
      <w:r w:rsidR="004F03A6">
        <w:rPr>
          <w:rFonts w:asciiTheme="majorBidi" w:hAnsiTheme="majorBidi" w:cstheme="majorBidi"/>
          <w:sz w:val="22"/>
          <w:szCs w:val="22"/>
        </w:rPr>
        <w:t>norm complex</w:t>
      </w:r>
      <w:r w:rsidR="009D0644">
        <w:rPr>
          <w:rFonts w:asciiTheme="majorBidi" w:hAnsiTheme="majorBidi" w:cstheme="majorBidi"/>
          <w:sz w:val="22"/>
          <w:szCs w:val="22"/>
        </w:rPr>
        <w:t>”</w:t>
      </w:r>
      <w:r w:rsidR="004F03A6">
        <w:rPr>
          <w:rFonts w:asciiTheme="majorBidi" w:hAnsiTheme="majorBidi" w:cstheme="majorBidi"/>
          <w:sz w:val="22"/>
          <w:szCs w:val="22"/>
        </w:rPr>
        <w:t xml:space="preserve"> explains </w:t>
      </w:r>
      <w:r w:rsidR="009D0644">
        <w:rPr>
          <w:rFonts w:asciiTheme="majorBidi" w:hAnsiTheme="majorBidi" w:cstheme="majorBidi"/>
          <w:sz w:val="22"/>
          <w:szCs w:val="22"/>
        </w:rPr>
        <w:t xml:space="preserve">the </w:t>
      </w:r>
      <w:r w:rsidR="004F03A6">
        <w:rPr>
          <w:rFonts w:asciiTheme="majorBidi" w:hAnsiTheme="majorBidi" w:cstheme="majorBidi"/>
          <w:sz w:val="22"/>
          <w:szCs w:val="22"/>
        </w:rPr>
        <w:t xml:space="preserve">ongoing use, and proliferation of, finance and market driven mechanisms </w:t>
      </w:r>
      <w:r w:rsidR="00F766F0">
        <w:rPr>
          <w:rFonts w:asciiTheme="majorBidi" w:hAnsiTheme="majorBidi" w:cstheme="majorBidi"/>
          <w:sz w:val="22"/>
          <w:szCs w:val="22"/>
        </w:rPr>
        <w:t xml:space="preserve">in general, and the turn towards legality verification in particular, </w:t>
      </w:r>
      <w:r w:rsidR="00DD02F0">
        <w:rPr>
          <w:rFonts w:asciiTheme="majorBidi" w:hAnsiTheme="majorBidi" w:cstheme="majorBidi"/>
          <w:sz w:val="22"/>
          <w:szCs w:val="22"/>
        </w:rPr>
        <w:t xml:space="preserve">as the preferred groups of tools </w:t>
      </w:r>
      <w:r w:rsidR="004F03A6">
        <w:rPr>
          <w:rFonts w:asciiTheme="majorBidi" w:hAnsiTheme="majorBidi" w:cstheme="majorBidi"/>
          <w:sz w:val="22"/>
          <w:szCs w:val="22"/>
        </w:rPr>
        <w:t xml:space="preserve">with which to </w:t>
      </w:r>
      <w:r w:rsidR="009D0644">
        <w:rPr>
          <w:rFonts w:asciiTheme="majorBidi" w:hAnsiTheme="majorBidi" w:cstheme="majorBidi"/>
          <w:sz w:val="22"/>
          <w:szCs w:val="22"/>
        </w:rPr>
        <w:t xml:space="preserve">improve governance in countries asserted </w:t>
      </w:r>
      <w:r w:rsidR="00000966">
        <w:rPr>
          <w:rFonts w:asciiTheme="majorBidi" w:hAnsiTheme="majorBidi" w:cstheme="majorBidi"/>
          <w:sz w:val="22"/>
          <w:szCs w:val="22"/>
        </w:rPr>
        <w:t xml:space="preserve">to suffer from </w:t>
      </w:r>
      <w:r w:rsidR="009D0644">
        <w:rPr>
          <w:rFonts w:asciiTheme="majorBidi" w:hAnsiTheme="majorBidi" w:cstheme="majorBidi"/>
          <w:sz w:val="22"/>
          <w:szCs w:val="22"/>
        </w:rPr>
        <w:t xml:space="preserve">limited statehood or weak capacity. </w:t>
      </w:r>
      <w:r w:rsidR="00772FE7">
        <w:rPr>
          <w:rFonts w:asciiTheme="majorBidi" w:hAnsiTheme="majorBidi" w:cstheme="majorBidi"/>
          <w:sz w:val="22"/>
          <w:szCs w:val="22"/>
        </w:rPr>
        <w:t xml:space="preserve">It is in this context that we locate FLEGT as part of a </w:t>
      </w:r>
      <w:r w:rsidR="00F766F0">
        <w:rPr>
          <w:rFonts w:asciiTheme="majorBidi" w:hAnsiTheme="majorBidi" w:cstheme="majorBidi"/>
          <w:sz w:val="22"/>
          <w:szCs w:val="22"/>
        </w:rPr>
        <w:t xml:space="preserve">longstanding transnational efforts to address </w:t>
      </w:r>
      <w:r w:rsidR="004F03A6">
        <w:rPr>
          <w:rFonts w:asciiTheme="majorBidi" w:hAnsiTheme="majorBidi" w:cstheme="majorBidi"/>
          <w:sz w:val="22"/>
          <w:szCs w:val="22"/>
        </w:rPr>
        <w:t>Cambodia</w:t>
      </w:r>
      <w:r w:rsidR="00B748D3">
        <w:rPr>
          <w:rFonts w:asciiTheme="majorBidi" w:hAnsiTheme="majorBidi" w:cstheme="majorBidi"/>
          <w:sz w:val="22"/>
          <w:szCs w:val="22"/>
        </w:rPr>
        <w:t xml:space="preserve">’s </w:t>
      </w:r>
      <w:r w:rsidR="00F766F0">
        <w:rPr>
          <w:rFonts w:asciiTheme="majorBidi" w:hAnsiTheme="majorBidi" w:cstheme="majorBidi"/>
          <w:sz w:val="22"/>
          <w:szCs w:val="22"/>
        </w:rPr>
        <w:t>perceived governance gaps</w:t>
      </w:r>
      <w:r w:rsidR="00025F3A">
        <w:rPr>
          <w:rFonts w:asciiTheme="majorBidi" w:hAnsiTheme="majorBidi" w:cstheme="majorBidi"/>
          <w:sz w:val="22"/>
          <w:szCs w:val="22"/>
        </w:rPr>
        <w:t xml:space="preserve">, especially </w:t>
      </w:r>
      <w:r w:rsidR="00F70076">
        <w:rPr>
          <w:rFonts w:asciiTheme="majorBidi" w:hAnsiTheme="majorBidi" w:cstheme="majorBidi"/>
          <w:sz w:val="22"/>
          <w:szCs w:val="22"/>
        </w:rPr>
        <w:t>concerning its</w:t>
      </w:r>
      <w:r w:rsidR="00025F3A">
        <w:rPr>
          <w:rFonts w:asciiTheme="majorBidi" w:hAnsiTheme="majorBidi" w:cstheme="majorBidi"/>
          <w:sz w:val="22"/>
          <w:szCs w:val="22"/>
        </w:rPr>
        <w:t xml:space="preserve"> </w:t>
      </w:r>
      <w:r w:rsidR="00B748D3">
        <w:rPr>
          <w:rFonts w:asciiTheme="majorBidi" w:hAnsiTheme="majorBidi" w:cstheme="majorBidi"/>
          <w:sz w:val="22"/>
          <w:szCs w:val="22"/>
        </w:rPr>
        <w:t xml:space="preserve">forest </w:t>
      </w:r>
      <w:r w:rsidR="00CA34C4">
        <w:rPr>
          <w:rFonts w:asciiTheme="majorBidi" w:hAnsiTheme="majorBidi" w:cstheme="majorBidi"/>
          <w:sz w:val="22"/>
          <w:szCs w:val="22"/>
        </w:rPr>
        <w:t xml:space="preserve">sector </w:t>
      </w:r>
      <w:r w:rsidR="00B748D3">
        <w:rPr>
          <w:rFonts w:asciiTheme="majorBidi" w:hAnsiTheme="majorBidi" w:cstheme="majorBidi"/>
          <w:sz w:val="22"/>
          <w:szCs w:val="22"/>
        </w:rPr>
        <w:t>challenges</w:t>
      </w:r>
      <w:r w:rsidR="00F766F0">
        <w:rPr>
          <w:rFonts w:asciiTheme="majorBidi" w:hAnsiTheme="majorBidi" w:cstheme="majorBidi"/>
          <w:sz w:val="22"/>
          <w:szCs w:val="22"/>
        </w:rPr>
        <w:t xml:space="preserve">.  </w:t>
      </w:r>
    </w:p>
    <w:p w14:paraId="6B087FAD" w14:textId="77777777" w:rsidR="007F4C3F" w:rsidRDefault="007F4C3F" w:rsidP="00B827D3">
      <w:pPr>
        <w:contextualSpacing/>
        <w:mirrorIndents/>
        <w:rPr>
          <w:rFonts w:asciiTheme="majorBidi" w:hAnsiTheme="majorBidi" w:cstheme="majorBidi"/>
          <w:sz w:val="22"/>
          <w:szCs w:val="22"/>
        </w:rPr>
      </w:pPr>
    </w:p>
    <w:p w14:paraId="401700C4" w14:textId="77777777" w:rsidR="00C07A20" w:rsidRDefault="001A0E07" w:rsidP="00B827D3">
      <w:pPr>
        <w:ind w:firstLine="720"/>
        <w:contextualSpacing/>
        <w:mirrorIndents/>
        <w:rPr>
          <w:rFonts w:asciiTheme="majorBidi" w:hAnsiTheme="majorBidi" w:cstheme="majorBidi"/>
          <w:sz w:val="22"/>
          <w:szCs w:val="22"/>
        </w:rPr>
      </w:pPr>
      <w:r>
        <w:rPr>
          <w:rFonts w:asciiTheme="majorBidi" w:hAnsiTheme="majorBidi" w:cstheme="majorBidi"/>
          <w:sz w:val="22"/>
          <w:szCs w:val="22"/>
        </w:rPr>
        <w:t>We elaborate this approach and argument in the following steps.</w:t>
      </w:r>
      <w:r w:rsidR="00F525F7">
        <w:rPr>
          <w:rFonts w:asciiTheme="majorBidi" w:hAnsiTheme="majorBidi" w:cstheme="majorBidi"/>
          <w:sz w:val="22"/>
          <w:szCs w:val="22"/>
        </w:rPr>
        <w:t xml:space="preserve"> Section two reviews the heuristic</w:t>
      </w:r>
      <w:r w:rsidR="008E3E1D">
        <w:rPr>
          <w:rFonts w:asciiTheme="majorBidi" w:hAnsiTheme="majorBidi" w:cstheme="majorBidi"/>
          <w:sz w:val="22"/>
          <w:szCs w:val="22"/>
        </w:rPr>
        <w:t>, normative,</w:t>
      </w:r>
      <w:r w:rsidR="00F525F7">
        <w:rPr>
          <w:rFonts w:asciiTheme="majorBidi" w:hAnsiTheme="majorBidi" w:cstheme="majorBidi"/>
          <w:sz w:val="22"/>
          <w:szCs w:val="22"/>
        </w:rPr>
        <w:t xml:space="preserve"> and explanatory elements of the</w:t>
      </w:r>
      <w:r w:rsidR="008E3E1D">
        <w:rPr>
          <w:rFonts w:asciiTheme="majorBidi" w:hAnsiTheme="majorBidi" w:cstheme="majorBidi"/>
          <w:sz w:val="22"/>
          <w:szCs w:val="22"/>
        </w:rPr>
        <w:t xml:space="preserve"> good governance norm complex. </w:t>
      </w:r>
      <w:r w:rsidR="00F525F7">
        <w:rPr>
          <w:rFonts w:asciiTheme="majorBidi" w:hAnsiTheme="majorBidi" w:cstheme="majorBidi"/>
          <w:sz w:val="22"/>
          <w:szCs w:val="22"/>
        </w:rPr>
        <w:t xml:space="preserve">Section three </w:t>
      </w:r>
      <w:r w:rsidR="00FD4126">
        <w:rPr>
          <w:rFonts w:asciiTheme="majorBidi" w:hAnsiTheme="majorBidi" w:cstheme="majorBidi"/>
          <w:sz w:val="22"/>
          <w:szCs w:val="22"/>
        </w:rPr>
        <w:t xml:space="preserve">reviews the emergence of legality verification in the broader suite of transnational finance </w:t>
      </w:r>
      <w:r w:rsidR="006A6228">
        <w:rPr>
          <w:rFonts w:asciiTheme="majorBidi" w:hAnsiTheme="majorBidi" w:cstheme="majorBidi"/>
          <w:sz w:val="22"/>
          <w:szCs w:val="22"/>
        </w:rPr>
        <w:t xml:space="preserve">and </w:t>
      </w:r>
      <w:r w:rsidR="00FD4126">
        <w:rPr>
          <w:rFonts w:asciiTheme="majorBidi" w:hAnsiTheme="majorBidi" w:cstheme="majorBidi"/>
          <w:sz w:val="22"/>
          <w:szCs w:val="22"/>
        </w:rPr>
        <w:t xml:space="preserve">market driven interventions that have emerged to address countries in the </w:t>
      </w:r>
      <w:r w:rsidR="00CA34C4">
        <w:rPr>
          <w:rFonts w:asciiTheme="majorBidi" w:hAnsiTheme="majorBidi" w:cstheme="majorBidi"/>
          <w:sz w:val="22"/>
          <w:szCs w:val="22"/>
        </w:rPr>
        <w:t>G</w:t>
      </w:r>
      <w:r w:rsidR="00FD4126">
        <w:rPr>
          <w:rFonts w:asciiTheme="majorBidi" w:hAnsiTheme="majorBidi" w:cstheme="majorBidi"/>
          <w:sz w:val="22"/>
          <w:szCs w:val="22"/>
        </w:rPr>
        <w:t xml:space="preserve">lobal </w:t>
      </w:r>
      <w:r w:rsidR="00B47594">
        <w:rPr>
          <w:rFonts w:asciiTheme="majorBidi" w:hAnsiTheme="majorBidi" w:cstheme="majorBidi"/>
          <w:sz w:val="22"/>
          <w:szCs w:val="22"/>
        </w:rPr>
        <w:t>S</w:t>
      </w:r>
      <w:r w:rsidR="00FD4126">
        <w:rPr>
          <w:rFonts w:asciiTheme="majorBidi" w:hAnsiTheme="majorBidi" w:cstheme="majorBidi"/>
          <w:sz w:val="22"/>
          <w:szCs w:val="22"/>
        </w:rPr>
        <w:t xml:space="preserve">outh. Section three then reviews the impact </w:t>
      </w:r>
      <w:r w:rsidR="00DA4489">
        <w:rPr>
          <w:rFonts w:asciiTheme="majorBidi" w:hAnsiTheme="majorBidi" w:cstheme="majorBidi"/>
          <w:sz w:val="22"/>
          <w:szCs w:val="22"/>
        </w:rPr>
        <w:t xml:space="preserve">on </w:t>
      </w:r>
      <w:r w:rsidR="00FD4126">
        <w:rPr>
          <w:rFonts w:asciiTheme="majorBidi" w:hAnsiTheme="majorBidi" w:cstheme="majorBidi"/>
          <w:sz w:val="22"/>
          <w:szCs w:val="22"/>
        </w:rPr>
        <w:t>one key strand of legality verification efforts</w:t>
      </w:r>
      <w:r w:rsidR="00C35B66">
        <w:rPr>
          <w:rFonts w:asciiTheme="majorBidi" w:hAnsiTheme="majorBidi" w:cstheme="majorBidi"/>
          <w:sz w:val="22"/>
          <w:szCs w:val="22"/>
        </w:rPr>
        <w:t xml:space="preserve"> that draws on both financing and markets for compliance and effectiveness</w:t>
      </w:r>
      <w:r w:rsidR="00FD4126">
        <w:rPr>
          <w:rFonts w:asciiTheme="majorBidi" w:hAnsiTheme="majorBidi" w:cstheme="majorBidi"/>
          <w:sz w:val="22"/>
          <w:szCs w:val="22"/>
        </w:rPr>
        <w:t>: Forest Law Enforcement</w:t>
      </w:r>
      <w:r w:rsidR="00DA4489">
        <w:rPr>
          <w:rFonts w:asciiTheme="majorBidi" w:hAnsiTheme="majorBidi" w:cstheme="majorBidi"/>
          <w:sz w:val="22"/>
          <w:szCs w:val="22"/>
        </w:rPr>
        <w:t>,</w:t>
      </w:r>
      <w:r w:rsidR="00FD4126">
        <w:rPr>
          <w:rFonts w:asciiTheme="majorBidi" w:hAnsiTheme="majorBidi" w:cstheme="majorBidi"/>
          <w:sz w:val="22"/>
          <w:szCs w:val="22"/>
        </w:rPr>
        <w:t xml:space="preserve"> Governance </w:t>
      </w:r>
      <w:r w:rsidR="00DA4489">
        <w:rPr>
          <w:rFonts w:asciiTheme="majorBidi" w:hAnsiTheme="majorBidi" w:cstheme="majorBidi"/>
          <w:sz w:val="22"/>
          <w:szCs w:val="22"/>
        </w:rPr>
        <w:t xml:space="preserve">and </w:t>
      </w:r>
      <w:r w:rsidR="00FD4126">
        <w:rPr>
          <w:rFonts w:asciiTheme="majorBidi" w:hAnsiTheme="majorBidi" w:cstheme="majorBidi"/>
          <w:sz w:val="22"/>
          <w:szCs w:val="22"/>
        </w:rPr>
        <w:t>Trad</w:t>
      </w:r>
      <w:r w:rsidR="00DA4489">
        <w:rPr>
          <w:rFonts w:asciiTheme="majorBidi" w:hAnsiTheme="majorBidi" w:cstheme="majorBidi"/>
          <w:sz w:val="22"/>
          <w:szCs w:val="22"/>
        </w:rPr>
        <w:t>e</w:t>
      </w:r>
      <w:r w:rsidR="00FD4126">
        <w:rPr>
          <w:rFonts w:asciiTheme="majorBidi" w:hAnsiTheme="majorBidi" w:cstheme="majorBidi"/>
          <w:sz w:val="22"/>
          <w:szCs w:val="22"/>
        </w:rPr>
        <w:t xml:space="preserve"> (FLEG</w:t>
      </w:r>
      <w:r w:rsidR="00DA4489">
        <w:rPr>
          <w:rFonts w:asciiTheme="majorBidi" w:hAnsiTheme="majorBidi" w:cstheme="majorBidi"/>
          <w:sz w:val="22"/>
          <w:szCs w:val="22"/>
        </w:rPr>
        <w:t>T</w:t>
      </w:r>
      <w:r w:rsidR="00FD4126">
        <w:rPr>
          <w:rFonts w:asciiTheme="majorBidi" w:hAnsiTheme="majorBidi" w:cstheme="majorBidi"/>
          <w:sz w:val="22"/>
          <w:szCs w:val="22"/>
        </w:rPr>
        <w:t xml:space="preserve">) efforts championed by the EU through </w:t>
      </w:r>
      <w:r w:rsidR="00C07A20">
        <w:rPr>
          <w:rFonts w:asciiTheme="majorBidi" w:hAnsiTheme="majorBidi" w:cstheme="majorBidi"/>
          <w:sz w:val="22"/>
          <w:szCs w:val="22"/>
        </w:rPr>
        <w:t xml:space="preserve">Voluntary Partnership Agreements </w:t>
      </w:r>
      <w:r w:rsidR="00C35B66">
        <w:rPr>
          <w:rFonts w:asciiTheme="majorBidi" w:hAnsiTheme="majorBidi" w:cstheme="majorBidi"/>
          <w:sz w:val="22"/>
          <w:szCs w:val="22"/>
        </w:rPr>
        <w:t xml:space="preserve">(VPAs) </w:t>
      </w:r>
      <w:r w:rsidR="00C07A20">
        <w:rPr>
          <w:rFonts w:asciiTheme="majorBidi" w:hAnsiTheme="majorBidi" w:cstheme="majorBidi"/>
          <w:sz w:val="22"/>
          <w:szCs w:val="22"/>
        </w:rPr>
        <w:t>that promise market access</w:t>
      </w:r>
      <w:r w:rsidR="00531C43">
        <w:rPr>
          <w:rFonts w:asciiTheme="majorBidi" w:hAnsiTheme="majorBidi" w:cstheme="majorBidi"/>
          <w:sz w:val="22"/>
          <w:szCs w:val="22"/>
        </w:rPr>
        <w:t xml:space="preserve">, and development assistance, </w:t>
      </w:r>
      <w:r w:rsidR="00C07A20">
        <w:rPr>
          <w:rFonts w:asciiTheme="majorBidi" w:hAnsiTheme="majorBidi" w:cstheme="majorBidi"/>
          <w:sz w:val="22"/>
          <w:szCs w:val="22"/>
        </w:rPr>
        <w:t>for countries putting in place reforms justified on their basis to fill some type of governance gap.</w:t>
      </w:r>
      <w:r w:rsidR="00A70B33">
        <w:rPr>
          <w:rFonts w:asciiTheme="majorBidi" w:hAnsiTheme="majorBidi" w:cstheme="majorBidi"/>
          <w:sz w:val="22"/>
          <w:szCs w:val="22"/>
        </w:rPr>
        <w:t xml:space="preserve"> </w:t>
      </w:r>
      <w:r w:rsidR="00C3547E">
        <w:rPr>
          <w:rFonts w:asciiTheme="majorBidi" w:hAnsiTheme="majorBidi" w:cstheme="majorBidi"/>
          <w:sz w:val="22"/>
          <w:szCs w:val="22"/>
        </w:rPr>
        <w:t xml:space="preserve">We conclude by reflecting on the value added </w:t>
      </w:r>
      <w:r w:rsidR="00401BAD">
        <w:rPr>
          <w:rFonts w:asciiTheme="majorBidi" w:hAnsiTheme="majorBidi" w:cstheme="majorBidi"/>
          <w:sz w:val="22"/>
          <w:szCs w:val="22"/>
        </w:rPr>
        <w:t xml:space="preserve">of their argument for identifying new knowledge and explanations for the proliferation of finance and market driven policy tools on the one hand, and increasing frustration over their effects by their own creators. </w:t>
      </w:r>
    </w:p>
    <w:p w14:paraId="4D852EDA" w14:textId="77777777" w:rsidR="00496736" w:rsidRDefault="00496736" w:rsidP="00B827D3">
      <w:pPr>
        <w:contextualSpacing/>
        <w:mirrorIndents/>
        <w:rPr>
          <w:rFonts w:asciiTheme="majorBidi" w:hAnsiTheme="majorBidi" w:cstheme="majorBidi"/>
          <w:sz w:val="22"/>
          <w:szCs w:val="22"/>
        </w:rPr>
      </w:pPr>
    </w:p>
    <w:p w14:paraId="09633E43" w14:textId="77777777" w:rsidR="00F54CC4" w:rsidRDefault="00F54CC4" w:rsidP="00B827D3">
      <w:pPr>
        <w:contextualSpacing/>
        <w:mirrorIndents/>
        <w:rPr>
          <w:rFonts w:asciiTheme="majorBidi" w:hAnsiTheme="majorBidi" w:cstheme="majorBidi"/>
          <w:sz w:val="22"/>
          <w:szCs w:val="22"/>
        </w:rPr>
      </w:pPr>
    </w:p>
    <w:p w14:paraId="3F583461" w14:textId="77777777" w:rsidR="00F54CC4" w:rsidRPr="00C93F64" w:rsidRDefault="00F54CC4" w:rsidP="00B827D3">
      <w:pPr>
        <w:pStyle w:val="ListParagraph"/>
        <w:numPr>
          <w:ilvl w:val="0"/>
          <w:numId w:val="2"/>
        </w:numPr>
        <w:mirrorIndents/>
        <w:rPr>
          <w:rFonts w:asciiTheme="majorBidi" w:hAnsiTheme="majorBidi" w:cstheme="majorBidi"/>
          <w:b/>
          <w:bCs/>
          <w:sz w:val="22"/>
          <w:szCs w:val="22"/>
        </w:rPr>
      </w:pPr>
      <w:r w:rsidRPr="00C93F64">
        <w:rPr>
          <w:rFonts w:asciiTheme="majorBidi" w:hAnsiTheme="majorBidi" w:cstheme="majorBidi"/>
          <w:b/>
          <w:bCs/>
          <w:sz w:val="22"/>
          <w:szCs w:val="22"/>
        </w:rPr>
        <w:t>The Good Governance Norm Complex</w:t>
      </w:r>
    </w:p>
    <w:p w14:paraId="35DE553D" w14:textId="77777777" w:rsidR="00F54CC4" w:rsidRPr="00F54CC4" w:rsidRDefault="00F54CC4" w:rsidP="00B827D3">
      <w:pPr>
        <w:contextualSpacing/>
        <w:mirrorIndents/>
        <w:rPr>
          <w:rFonts w:asciiTheme="majorBidi" w:hAnsiTheme="majorBidi" w:cstheme="majorBidi"/>
          <w:sz w:val="22"/>
          <w:szCs w:val="22"/>
        </w:rPr>
      </w:pPr>
    </w:p>
    <w:p w14:paraId="2D78E37F" w14:textId="77777777" w:rsidR="00D2500D" w:rsidRDefault="00B87074" w:rsidP="00B827D3">
      <w:pPr>
        <w:tabs>
          <w:tab w:val="left" w:pos="720"/>
        </w:tabs>
        <w:contextualSpacing/>
        <w:mirrorIndents/>
        <w:rPr>
          <w:rFonts w:asciiTheme="majorBidi" w:hAnsiTheme="majorBidi" w:cstheme="majorBidi"/>
          <w:sz w:val="22"/>
          <w:szCs w:val="22"/>
        </w:rPr>
      </w:pPr>
      <w:r>
        <w:rPr>
          <w:rFonts w:asciiTheme="majorBidi" w:hAnsiTheme="majorBidi" w:cstheme="majorBidi"/>
          <w:sz w:val="22"/>
          <w:szCs w:val="22"/>
        </w:rPr>
        <w:tab/>
      </w:r>
      <w:r w:rsidR="00F54CC4" w:rsidRPr="00C93F64">
        <w:rPr>
          <w:rFonts w:asciiTheme="majorBidi" w:hAnsiTheme="majorBidi" w:cstheme="majorBidi"/>
          <w:sz w:val="22"/>
          <w:szCs w:val="22"/>
        </w:rPr>
        <w:t>Cashore and Nathan</w:t>
      </w:r>
      <w:r w:rsidR="00A70B33">
        <w:rPr>
          <w:rFonts w:asciiTheme="majorBidi" w:hAnsiTheme="majorBidi" w:cstheme="majorBidi"/>
          <w:sz w:val="22"/>
          <w:szCs w:val="22"/>
        </w:rPr>
        <w:t xml:space="preserve"> </w:t>
      </w:r>
      <w:r w:rsidR="00DA4489">
        <w:rPr>
          <w:rFonts w:asciiTheme="majorBidi" w:hAnsiTheme="majorBidi" w:cstheme="majorBidi"/>
          <w:sz w:val="22"/>
          <w:szCs w:val="22"/>
        </w:rPr>
        <w:t>(</w:t>
      </w:r>
      <w:r w:rsidR="005B05CE">
        <w:rPr>
          <w:rFonts w:asciiTheme="majorBidi" w:hAnsiTheme="majorBidi" w:cstheme="majorBidi"/>
          <w:sz w:val="22"/>
          <w:szCs w:val="22"/>
        </w:rPr>
        <w:t>I</w:t>
      </w:r>
      <w:r w:rsidR="00DF0F62">
        <w:rPr>
          <w:rFonts w:asciiTheme="majorBidi" w:hAnsiTheme="majorBidi" w:cstheme="majorBidi"/>
          <w:sz w:val="22"/>
          <w:szCs w:val="22"/>
        </w:rPr>
        <w:t>n progress</w:t>
      </w:r>
      <w:r w:rsidR="00DA4489">
        <w:rPr>
          <w:rFonts w:asciiTheme="majorBidi" w:hAnsiTheme="majorBidi" w:cstheme="majorBidi"/>
          <w:sz w:val="22"/>
          <w:szCs w:val="22"/>
        </w:rPr>
        <w:t xml:space="preserve">) </w:t>
      </w:r>
      <w:r w:rsidR="00342909">
        <w:rPr>
          <w:rFonts w:asciiTheme="majorBidi" w:hAnsiTheme="majorBidi" w:cstheme="majorBidi"/>
          <w:sz w:val="22"/>
          <w:szCs w:val="22"/>
        </w:rPr>
        <w:fldChar w:fldCharType="begin"/>
      </w:r>
      <w:r w:rsidR="00B34B7B">
        <w:rPr>
          <w:rFonts w:asciiTheme="majorBidi" w:hAnsiTheme="majorBidi" w:cstheme="majorBidi"/>
          <w:sz w:val="22"/>
          <w:szCs w:val="22"/>
        </w:rPr>
        <w:instrText xml:space="preserve"> ADDIN EN.CITE &lt;EndNote&gt;&lt;Cite ExcludeAuth="1" ExcludeYear="1"&gt;&lt;Author&gt;Cashore&lt;/Author&gt;&lt;Year&gt;2019 In Progress&lt;/Year&gt;&lt;RecNum&gt;82339&lt;/RecNum&gt;&lt;record&gt;&lt;rec-number&gt;82339&lt;/rec-number&gt;&lt;foreign-keys&gt;&lt;key app="EN" db-id="zd99pwsezrwdx5ep05ixvswmttr9paate0sd" timestamp="1550161995"&gt;82339&lt;/key&gt;&lt;/foreign-keys&gt;&lt;ref-type name="Report"&gt;27&lt;/ref-type&gt;&lt;contributors&gt;&lt;authors&gt;&lt;author&gt;Benjamin Cashore&lt;/author&gt;&lt;author&gt;Iben Nathan&lt;/author&gt;&lt;/authors&gt;&lt;/contributors&gt;&lt;titles&gt;&lt;title&gt;Good Governance Gone Bad:  Assessing the Impact of Transnational Market-Driven Interventions Designed to Make ‘Weak States’ Stronger&lt;/title&gt;&lt;/titles&gt;&lt;dates&gt;&lt;year&gt;2019 In Progress&lt;/year&gt;&lt;/dates&gt;&lt;pub-location&gt;New Haven, CT&lt;/pub-location&gt;&lt;publisher&gt;Yale University&lt;/publisher&gt;&lt;urls&gt;&lt;/urls&gt;&lt;/record&gt;&lt;/Cite&gt;&lt;/EndNote&gt;</w:instrText>
      </w:r>
      <w:r w:rsidR="00342909">
        <w:rPr>
          <w:rFonts w:asciiTheme="majorBidi" w:hAnsiTheme="majorBidi" w:cstheme="majorBidi"/>
          <w:sz w:val="22"/>
          <w:szCs w:val="22"/>
        </w:rPr>
        <w:fldChar w:fldCharType="end"/>
      </w:r>
      <w:r w:rsidR="00C93F64" w:rsidRPr="00C93F64">
        <w:rPr>
          <w:rFonts w:asciiTheme="majorBidi" w:hAnsiTheme="majorBidi" w:cstheme="majorBidi"/>
          <w:sz w:val="22"/>
          <w:szCs w:val="22"/>
        </w:rPr>
        <w:t>posit that a “good governance” norm complex  strongly permeates, and justifies</w:t>
      </w:r>
      <w:r w:rsidR="00ED39ED">
        <w:rPr>
          <w:rFonts w:asciiTheme="majorBidi" w:hAnsiTheme="majorBidi" w:cstheme="majorBidi"/>
          <w:sz w:val="22"/>
          <w:szCs w:val="22"/>
        </w:rPr>
        <w:t>,</w:t>
      </w:r>
      <w:r w:rsidR="00C93F64" w:rsidRPr="00C93F64">
        <w:rPr>
          <w:rFonts w:asciiTheme="majorBidi" w:hAnsiTheme="majorBidi" w:cstheme="majorBidi"/>
          <w:sz w:val="22"/>
          <w:szCs w:val="22"/>
        </w:rPr>
        <w:t xml:space="preserve"> </w:t>
      </w:r>
      <w:r w:rsidR="00DA1169">
        <w:rPr>
          <w:rFonts w:asciiTheme="majorBidi" w:hAnsiTheme="majorBidi" w:cstheme="majorBidi"/>
          <w:sz w:val="22"/>
          <w:szCs w:val="22"/>
        </w:rPr>
        <w:t xml:space="preserve">the ideas of actors involved in championing </w:t>
      </w:r>
      <w:r w:rsidR="00C93F64" w:rsidRPr="00C93F64">
        <w:rPr>
          <w:rFonts w:asciiTheme="majorBidi" w:hAnsiTheme="majorBidi" w:cstheme="majorBidi"/>
          <w:sz w:val="22"/>
          <w:szCs w:val="22"/>
        </w:rPr>
        <w:t xml:space="preserve">transnational </w:t>
      </w:r>
      <w:r w:rsidR="00B47594">
        <w:rPr>
          <w:rFonts w:asciiTheme="majorBidi" w:hAnsiTheme="majorBidi" w:cstheme="majorBidi"/>
          <w:sz w:val="22"/>
          <w:szCs w:val="22"/>
        </w:rPr>
        <w:t xml:space="preserve">interventions </w:t>
      </w:r>
      <w:r w:rsidR="00DA4489">
        <w:rPr>
          <w:rFonts w:asciiTheme="majorBidi" w:hAnsiTheme="majorBidi" w:cstheme="majorBidi"/>
          <w:sz w:val="22"/>
          <w:szCs w:val="22"/>
        </w:rPr>
        <w:t xml:space="preserve">in </w:t>
      </w:r>
      <w:r w:rsidR="00C93F64" w:rsidRPr="00C93F64">
        <w:rPr>
          <w:rFonts w:asciiTheme="majorBidi" w:hAnsiTheme="majorBidi" w:cstheme="majorBidi"/>
          <w:sz w:val="22"/>
          <w:szCs w:val="22"/>
        </w:rPr>
        <w:t xml:space="preserve">countries who are perceived to suffer from “weak” states and/or “limited statehood”.  </w:t>
      </w:r>
      <w:r w:rsidR="00960669">
        <w:rPr>
          <w:rFonts w:asciiTheme="majorBidi" w:hAnsiTheme="majorBidi" w:cstheme="majorBidi"/>
          <w:sz w:val="22"/>
          <w:szCs w:val="22"/>
        </w:rPr>
        <w:t xml:space="preserve">In other words, in addition to longstanding and well researched role of neoliberal norms that account for a shift to market mechanisms over traditional regulatory approaches </w:t>
      </w:r>
      <w:r w:rsidR="00960669">
        <w:rPr>
          <w:rFonts w:asciiTheme="majorBidi" w:hAnsiTheme="majorBidi" w:cstheme="majorBidi"/>
          <w:sz w:val="22"/>
          <w:szCs w:val="22"/>
        </w:rPr>
        <w:fldChar w:fldCharType="begin">
          <w:fldData xml:space="preserve">PEVuZE5vdGU+PENpdGU+PEF1dGhvcj5CZXJuc3RlaW48L0F1dGhvcj48WWVhcj4yMDAxPC9ZZWFy
PjxSZWNOdW0+MzY0MDI8L1JlY051bT48RGlzcGxheVRleHQ+KEJlcm5zdGVpbiAyMDAxLCBIdW1w
aHJleXMgMjAwNiwgRGltaXRyb3YgMjAwNSk8L0Rpc3BsYXlUZXh0PjxyZWNvcmQ+PHJlYy1udW1i
ZXI+MzY0MDI8L3JlYy1udW1iZXI+PGZvcmVpZ24ta2V5cz48a2V5IGFwcD0iRU4iIGRiLWlkPSJ6
ZDk5cHdzZXpyd2R4NWVwMDVpeHZzd210dHI5cGFhdGUwc2QiIHRpbWVzdGFtcD0iMTQ5MjE4ODE3
NSI+MzY0MDI8L2tleT48L2ZvcmVpZ24ta2V5cz48cmVmLXR5cGUgbmFtZT0iQm9vayI+NjwvcmVm
LXR5cGU+PGNvbnRyaWJ1dG9ycz48YXV0aG9ycz48YXV0aG9yPkJlcm5zdGVpbiwgU3RldmVuPC9h
dXRob3I+PC9hdXRob3JzPjwvY29udHJpYnV0b3JzPjx0aXRsZXM+PHRpdGxlPlRoZSBDb21wcm9t
aXNlIG9mIExpYmVyYWwgRW52aXJvbm1lbnRhbGlzbTwvdGl0bGU+PC90aXRsZXM+PGRhdGVzPjx5
ZWFyPjIwMDE8L3llYXI+PC9kYXRlcz48cHViLWxvY2F0aW9uPk5ldyBZb3JrPC9wdWItbG9jYXRp
b24+PHB1Ymxpc2hlcj5Db2x1bWJpYSBVbml2ZXJzaXR5IFByZXNzPC9wdWJsaXNoZXI+PHVybHM+
PC91cmxzPjwvcmVjb3JkPjwvQ2l0ZT48Q2l0ZT48QXV0aG9yPkh1bXBocmV5czwvQXV0aG9yPjxZ
ZWFyPjIwMDY8L1llYXI+PFJlY051bT4zMDA0NTwvUmVjTnVtPjxyZWNvcmQ+PHJlYy1udW1iZXI+
MzAwNDU8L3JlYy1udW1iZXI+PGZvcmVpZ24ta2V5cz48a2V5IGFwcD0iRU4iIGRiLWlkPSJ6ZDk5
cHdzZXpyd2R4NWVwMDVpeHZzd210dHI5cGFhdGUwc2QiIHRpbWVzdGFtcD0iMTQ5MjE4ODE3MiI+
MzAwNDU8L2tleT48L2ZvcmVpZ24ta2V5cz48cmVmLXR5cGUgbmFtZT0iQm9vayI+NjwvcmVmLXR5
cGU+PGNvbnRyaWJ1dG9ycz48YXV0aG9ycz48YXV0aG9yPkh1bXBocmV5cywgRGF2aWQ8L2F1dGhv
cj48L2F1dGhvcnM+PC9jb250cmlidXRvcnM+PHRpdGxlcz48dGl0bGU+TG9namFtOiBEZWZvcmVz
dGF0aW9uIGFuZCB0aGUgQ3Jpc2lzIG9mIEdsb2JhbCBHb3Zlcm5hbmNlPC90aXRsZT48c2Vjb25k
YXJ5LXRpdGxlPlRoZSBFYXJ0aHNjYW4gZm9yZXN0cnkgbGlicmFyeS48L3NlY29uZGFyeS10aXRs
ZT48L3RpdGxlcz48cGFnZXM+eHh2LCAzMDIgcC48L3BhZ2VzPjxrZXl3b3Jkcz48a2V5d29yZD5E
ZWZvcmVzdGF0aW9uLjwva2V5d29yZD48a2V5d29yZD5Gb3Jlc3QgcG9saWN5Ljwva2V5d29yZD48
a2V5d29yZD5Gb3Jlc3QgbWFuYWdlbWVudC48L2tleXdvcmQ+PC9rZXl3b3Jkcz48ZGF0ZXM+PHll
YXI+MjAwNjwveWVhcj48L2RhdGVzPjxwdWItbG9jYXRpb24+TG9uZG9uIDsgU3RlcmxpbmcsIFZB
PC9wdWItbG9jYXRpb24+PHB1Ymxpc2hlcj5FYXJ0aHNjYW48L3B1Ymxpc2hlcj48aXNibj4xODQ0
MDczMDE3IChoYXJkYmFjayk8L2lzYm4+PGNhbGwtbnVtPk9saW4gTGV2ZWwgQiBTdGFja3MgU0Q0
MTggLkg4NiAyMDA2IE5PVCBDSEVDS0QgT1VUPC9jYWxsLW51bT48dXJscz48cmVsYXRlZC11cmxz
Pjx1cmw+aHR0cDovL3d3dy5sb2MuZ292L2NhdGRpci90b2MvZWNpcDA2MTMvMjAwNjAxMzk0Ny5o
dG1sIDwvdXJsPjwvcmVsYXRlZC11cmxzPjwvdXJscz48L3JlY29yZD48L0NpdGU+PENpdGU+PEF1
dGhvcj5EaW1pdHJvdjwvQXV0aG9yPjxZZWFyPjIwMDU8L1llYXI+PFJlY051bT4zMTI4NTwvUmVj
TnVtPjxyZWNvcmQ+PHJlYy1udW1iZXI+MzEyODU8L3JlYy1udW1iZXI+PGZvcmVpZ24ta2V5cz48
a2V5IGFwcD0iRU4iIGRiLWlkPSJ6ZDk5cHdzZXpyd2R4NWVwMDVpeHZzd210dHI5cGFhdGUwc2Qi
IHRpbWVzdGFtcD0iMTQ5MjE4ODE3MyI+MzEyODU8L2tleT48L2ZvcmVpZ24ta2V5cz48cmVmLXR5
cGUgbmFtZT0iSm91cm5hbCBBcnRpY2xlIj4xNzwvcmVmLXR5cGU+PGNvbnRyaWJ1dG9ycz48YXV0
aG9ycz48YXV0aG9yPkRpbWl0cm92LCBSYWRvc2xhdiBTLjwvYXV0aG9yPjwvYXV0aG9ycz48L2Nv
bnRyaWJ1dG9ycz48dGl0bGVzPjx0aXRsZT5Ib3N0YWdlIHRvIE5vcm1zOiBTdGF0ZXMsIEluc3Rp
dHV0aW9ucyBhbmQgR2xvYmFsIEZvcmVzdCBQb2xpdGljczwvdGl0bGU+PHNlY29uZGFyeS10aXRs
ZT5HbG9iYWwgRW52aXJvbm1lbnRhbCBQb2xpdGljczwvc2Vjb25kYXJ5LXRpdGxlPjwvdGl0bGVz
PjxwZXJpb2RpY2FsPjxmdWxsLXRpdGxlPkdsb2JhbCBFbnZpcm9ubWVudGFsIFBvbGl0aWNzPC9m
dWxsLXRpdGxlPjwvcGVyaW9kaWNhbD48cGFnZXM+MS0yNDwvcGFnZXM+PHZvbHVtZT41PC92b2x1
bWU+PG51bWJlcj40PC9udW1iZXI+PGtleXdvcmRzPjxrZXl3b3JkPkZPUkVTVFMgJmFtcDsgZm9y
ZXN0cnk8L2tleXdvcmQ+PGtleXdvcmQ+REVDSVNJT04gbWFraW5nPC9rZXl3b3JkPjxrZXl3b3Jk
PklOVEVSTkFUSU9OQUwgbGF3PC9rZXl3b3JkPjxrZXl3b3JkPkRFRk9SRVNUQVRJT048L2tleXdv
cmQ+PGtleXdvcmQ+VU5JVEVEIE5hdGlvbnM8L2tleXdvcmQ+PGtleXdvcmQ+V09STEQgcG9saXRp
Y3M8L2tleXdvcmQ+PGtleXdvcmQ+RU5WSVJPTk1FTlRBTCBkZWdyYWRhdGlvbjwva2V5d29yZD48
a2V5d29yZD5UUkVBVElFUzwva2V5d29yZD48L2tleXdvcmRzPjxkYXRlcz48eWVhcj4yMDA1PC95
ZWFyPjwvZGF0ZXM+PHB1Ymxpc2hlcj5NSVQgUHJlc3M8L3B1Ymxpc2hlcj48aXNibj4xNTI2Mzgw
MDwvaXNibj48dXJscz48cmVsYXRlZC11cmxzPjx1cmw+aHR0cDovL3NlYXJjaC5lYnNjb2hvc3Qu
Y29tL2xvZ2luLmFzcHg/ZGlyZWN0PXRydWUmYW1wO2RiPWJ0aCZhbXA7QU49MTg4MjYyMTMmYW1w
O3NpdGU9ZWhvc3QtbGl2ZSA8L3VybD48L3JlbGF0ZWQtdXJscz48L3VybHM+PC9yZWNvcmQ+PC9D
aXRlPjwvRW5kTm90ZT5=
</w:fldData>
        </w:fldChar>
      </w:r>
      <w:r w:rsidR="00960669">
        <w:rPr>
          <w:rFonts w:asciiTheme="majorBidi" w:hAnsiTheme="majorBidi" w:cstheme="majorBidi"/>
          <w:sz w:val="22"/>
          <w:szCs w:val="22"/>
        </w:rPr>
        <w:instrText xml:space="preserve"> ADDIN EN.CITE </w:instrText>
      </w:r>
      <w:r w:rsidR="00960669">
        <w:rPr>
          <w:rFonts w:asciiTheme="majorBidi" w:hAnsiTheme="majorBidi" w:cstheme="majorBidi"/>
          <w:sz w:val="22"/>
          <w:szCs w:val="22"/>
        </w:rPr>
        <w:fldChar w:fldCharType="begin">
          <w:fldData xml:space="preserve">PEVuZE5vdGU+PENpdGU+PEF1dGhvcj5CZXJuc3RlaW48L0F1dGhvcj48WWVhcj4yMDAxPC9ZZWFy
PjxSZWNOdW0+MzY0MDI8L1JlY051bT48RGlzcGxheVRleHQ+KEJlcm5zdGVpbiAyMDAxLCBIdW1w
aHJleXMgMjAwNiwgRGltaXRyb3YgMjAwNSk8L0Rpc3BsYXlUZXh0PjxyZWNvcmQ+PHJlYy1udW1i
ZXI+MzY0MDI8L3JlYy1udW1iZXI+PGZvcmVpZ24ta2V5cz48a2V5IGFwcD0iRU4iIGRiLWlkPSJ6
ZDk5cHdzZXpyd2R4NWVwMDVpeHZzd210dHI5cGFhdGUwc2QiIHRpbWVzdGFtcD0iMTQ5MjE4ODE3
NSI+MzY0MDI8L2tleT48L2ZvcmVpZ24ta2V5cz48cmVmLXR5cGUgbmFtZT0iQm9vayI+NjwvcmVm
LXR5cGU+PGNvbnRyaWJ1dG9ycz48YXV0aG9ycz48YXV0aG9yPkJlcm5zdGVpbiwgU3RldmVuPC9h
dXRob3I+PC9hdXRob3JzPjwvY29udHJpYnV0b3JzPjx0aXRsZXM+PHRpdGxlPlRoZSBDb21wcm9t
aXNlIG9mIExpYmVyYWwgRW52aXJvbm1lbnRhbGlzbTwvdGl0bGU+PC90aXRsZXM+PGRhdGVzPjx5
ZWFyPjIwMDE8L3llYXI+PC9kYXRlcz48cHViLWxvY2F0aW9uPk5ldyBZb3JrPC9wdWItbG9jYXRp
b24+PHB1Ymxpc2hlcj5Db2x1bWJpYSBVbml2ZXJzaXR5IFByZXNzPC9wdWJsaXNoZXI+PHVybHM+
PC91cmxzPjwvcmVjb3JkPjwvQ2l0ZT48Q2l0ZT48QXV0aG9yPkh1bXBocmV5czwvQXV0aG9yPjxZ
ZWFyPjIwMDY8L1llYXI+PFJlY051bT4zMDA0NTwvUmVjTnVtPjxyZWNvcmQ+PHJlYy1udW1iZXI+
MzAwNDU8L3JlYy1udW1iZXI+PGZvcmVpZ24ta2V5cz48a2V5IGFwcD0iRU4iIGRiLWlkPSJ6ZDk5
cHdzZXpyd2R4NWVwMDVpeHZzd210dHI5cGFhdGUwc2QiIHRpbWVzdGFtcD0iMTQ5MjE4ODE3MiI+
MzAwNDU8L2tleT48L2ZvcmVpZ24ta2V5cz48cmVmLXR5cGUgbmFtZT0iQm9vayI+NjwvcmVmLXR5
cGU+PGNvbnRyaWJ1dG9ycz48YXV0aG9ycz48YXV0aG9yPkh1bXBocmV5cywgRGF2aWQ8L2F1dGhv
cj48L2F1dGhvcnM+PC9jb250cmlidXRvcnM+PHRpdGxlcz48dGl0bGU+TG9namFtOiBEZWZvcmVz
dGF0aW9uIGFuZCB0aGUgQ3Jpc2lzIG9mIEdsb2JhbCBHb3Zlcm5hbmNlPC90aXRsZT48c2Vjb25k
YXJ5LXRpdGxlPlRoZSBFYXJ0aHNjYW4gZm9yZXN0cnkgbGlicmFyeS48L3NlY29uZGFyeS10aXRs
ZT48L3RpdGxlcz48cGFnZXM+eHh2LCAzMDIgcC48L3BhZ2VzPjxrZXl3b3Jkcz48a2V5d29yZD5E
ZWZvcmVzdGF0aW9uLjwva2V5d29yZD48a2V5d29yZD5Gb3Jlc3QgcG9saWN5Ljwva2V5d29yZD48
a2V5d29yZD5Gb3Jlc3QgbWFuYWdlbWVudC48L2tleXdvcmQ+PC9rZXl3b3Jkcz48ZGF0ZXM+PHll
YXI+MjAwNjwveWVhcj48L2RhdGVzPjxwdWItbG9jYXRpb24+TG9uZG9uIDsgU3RlcmxpbmcsIFZB
PC9wdWItbG9jYXRpb24+PHB1Ymxpc2hlcj5FYXJ0aHNjYW48L3B1Ymxpc2hlcj48aXNibj4xODQ0
MDczMDE3IChoYXJkYmFjayk8L2lzYm4+PGNhbGwtbnVtPk9saW4gTGV2ZWwgQiBTdGFja3MgU0Q0
MTggLkg4NiAyMDA2IE5PVCBDSEVDS0QgT1VUPC9jYWxsLW51bT48dXJscz48cmVsYXRlZC11cmxz
Pjx1cmw+aHR0cDovL3d3dy5sb2MuZ292L2NhdGRpci90b2MvZWNpcDA2MTMvMjAwNjAxMzk0Ny5o
dG1sIDwvdXJsPjwvcmVsYXRlZC11cmxzPjwvdXJscz48L3JlY29yZD48L0NpdGU+PENpdGU+PEF1
dGhvcj5EaW1pdHJvdjwvQXV0aG9yPjxZZWFyPjIwMDU8L1llYXI+PFJlY051bT4zMTI4NTwvUmVj
TnVtPjxyZWNvcmQ+PHJlYy1udW1iZXI+MzEyODU8L3JlYy1udW1iZXI+PGZvcmVpZ24ta2V5cz48
a2V5IGFwcD0iRU4iIGRiLWlkPSJ6ZDk5cHdzZXpyd2R4NWVwMDVpeHZzd210dHI5cGFhdGUwc2Qi
IHRpbWVzdGFtcD0iMTQ5MjE4ODE3MyI+MzEyODU8L2tleT48L2ZvcmVpZ24ta2V5cz48cmVmLXR5
cGUgbmFtZT0iSm91cm5hbCBBcnRpY2xlIj4xNzwvcmVmLXR5cGU+PGNvbnRyaWJ1dG9ycz48YXV0
aG9ycz48YXV0aG9yPkRpbWl0cm92LCBSYWRvc2xhdiBTLjwvYXV0aG9yPjwvYXV0aG9ycz48L2Nv
bnRyaWJ1dG9ycz48dGl0bGVzPjx0aXRsZT5Ib3N0YWdlIHRvIE5vcm1zOiBTdGF0ZXMsIEluc3Rp
dHV0aW9ucyBhbmQgR2xvYmFsIEZvcmVzdCBQb2xpdGljczwvdGl0bGU+PHNlY29uZGFyeS10aXRs
ZT5HbG9iYWwgRW52aXJvbm1lbnRhbCBQb2xpdGljczwvc2Vjb25kYXJ5LXRpdGxlPjwvdGl0bGVz
PjxwZXJpb2RpY2FsPjxmdWxsLXRpdGxlPkdsb2JhbCBFbnZpcm9ubWVudGFsIFBvbGl0aWNzPC9m
dWxsLXRpdGxlPjwvcGVyaW9kaWNhbD48cGFnZXM+MS0yNDwvcGFnZXM+PHZvbHVtZT41PC92b2x1
bWU+PG51bWJlcj40PC9udW1iZXI+PGtleXdvcmRzPjxrZXl3b3JkPkZPUkVTVFMgJmFtcDsgZm9y
ZXN0cnk8L2tleXdvcmQ+PGtleXdvcmQ+REVDSVNJT04gbWFraW5nPC9rZXl3b3JkPjxrZXl3b3Jk
PklOVEVSTkFUSU9OQUwgbGF3PC9rZXl3b3JkPjxrZXl3b3JkPkRFRk9SRVNUQVRJT048L2tleXdv
cmQ+PGtleXdvcmQ+VU5JVEVEIE5hdGlvbnM8L2tleXdvcmQ+PGtleXdvcmQ+V09STEQgcG9saXRp
Y3M8L2tleXdvcmQ+PGtleXdvcmQ+RU5WSVJPTk1FTlRBTCBkZWdyYWRhdGlvbjwva2V5d29yZD48
a2V5d29yZD5UUkVBVElFUzwva2V5d29yZD48L2tleXdvcmRzPjxkYXRlcz48eWVhcj4yMDA1PC95
ZWFyPjwvZGF0ZXM+PHB1Ymxpc2hlcj5NSVQgUHJlc3M8L3B1Ymxpc2hlcj48aXNibj4xNTI2Mzgw
MDwvaXNibj48dXJscz48cmVsYXRlZC11cmxzPjx1cmw+aHR0cDovL3NlYXJjaC5lYnNjb2hvc3Qu
Y29tL2xvZ2luLmFzcHg/ZGlyZWN0PXRydWUmYW1wO2RiPWJ0aCZhbXA7QU49MTg4MjYyMTMmYW1w
O3NpdGU9ZWhvc3QtbGl2ZSA8L3VybD48L3JlbGF0ZWQtdXJscz48L3VybHM+PC9yZWNvcmQ+PC9D
aXRlPjwvRW5kTm90ZT5=
</w:fldData>
        </w:fldChar>
      </w:r>
      <w:r w:rsidR="00960669">
        <w:rPr>
          <w:rFonts w:asciiTheme="majorBidi" w:hAnsiTheme="majorBidi" w:cstheme="majorBidi"/>
          <w:sz w:val="22"/>
          <w:szCs w:val="22"/>
        </w:rPr>
        <w:instrText xml:space="preserve"> ADDIN EN.CITE.DATA </w:instrText>
      </w:r>
      <w:r w:rsidR="00960669">
        <w:rPr>
          <w:rFonts w:asciiTheme="majorBidi" w:hAnsiTheme="majorBidi" w:cstheme="majorBidi"/>
          <w:sz w:val="22"/>
          <w:szCs w:val="22"/>
        </w:rPr>
      </w:r>
      <w:r w:rsidR="00960669">
        <w:rPr>
          <w:rFonts w:asciiTheme="majorBidi" w:hAnsiTheme="majorBidi" w:cstheme="majorBidi"/>
          <w:sz w:val="22"/>
          <w:szCs w:val="22"/>
        </w:rPr>
        <w:fldChar w:fldCharType="end"/>
      </w:r>
      <w:r w:rsidR="00960669">
        <w:rPr>
          <w:rFonts w:asciiTheme="majorBidi" w:hAnsiTheme="majorBidi" w:cstheme="majorBidi"/>
          <w:sz w:val="22"/>
          <w:szCs w:val="22"/>
        </w:rPr>
      </w:r>
      <w:r w:rsidR="00960669">
        <w:rPr>
          <w:rFonts w:asciiTheme="majorBidi" w:hAnsiTheme="majorBidi" w:cstheme="majorBidi"/>
          <w:sz w:val="22"/>
          <w:szCs w:val="22"/>
        </w:rPr>
        <w:fldChar w:fldCharType="separate"/>
      </w:r>
      <w:r w:rsidR="00960669">
        <w:rPr>
          <w:rFonts w:asciiTheme="majorBidi" w:hAnsiTheme="majorBidi" w:cstheme="majorBidi"/>
          <w:noProof/>
          <w:sz w:val="22"/>
          <w:szCs w:val="22"/>
        </w:rPr>
        <w:t>(Bernstein 2001, Humphreys 2006, Dimitrov 2005)</w:t>
      </w:r>
      <w:r w:rsidR="00960669">
        <w:rPr>
          <w:rFonts w:asciiTheme="majorBidi" w:hAnsiTheme="majorBidi" w:cstheme="majorBidi"/>
          <w:sz w:val="22"/>
          <w:szCs w:val="22"/>
        </w:rPr>
        <w:fldChar w:fldCharType="end"/>
      </w:r>
      <w:r w:rsidR="00960669">
        <w:rPr>
          <w:rFonts w:asciiTheme="majorBidi" w:hAnsiTheme="majorBidi" w:cstheme="majorBidi"/>
          <w:sz w:val="22"/>
          <w:szCs w:val="22"/>
        </w:rPr>
        <w:t>, there also exists a parallel set of norms that champion the ways in which transnational actors</w:t>
      </w:r>
      <w:r w:rsidR="00DF0F62">
        <w:rPr>
          <w:rFonts w:asciiTheme="majorBidi" w:hAnsiTheme="majorBidi" w:cstheme="majorBidi"/>
          <w:sz w:val="22"/>
          <w:szCs w:val="22"/>
        </w:rPr>
        <w:t xml:space="preserve"> from the Global North,</w:t>
      </w:r>
      <w:r w:rsidR="00960669">
        <w:rPr>
          <w:rFonts w:asciiTheme="majorBidi" w:hAnsiTheme="majorBidi" w:cstheme="majorBidi"/>
          <w:sz w:val="22"/>
          <w:szCs w:val="22"/>
        </w:rPr>
        <w:t xml:space="preserve"> conceive of the governance challenges facing countries in the </w:t>
      </w:r>
      <w:r w:rsidR="00B47594">
        <w:rPr>
          <w:rFonts w:asciiTheme="majorBidi" w:hAnsiTheme="majorBidi" w:cstheme="majorBidi"/>
          <w:sz w:val="22"/>
          <w:szCs w:val="22"/>
        </w:rPr>
        <w:t>G</w:t>
      </w:r>
      <w:r w:rsidR="00960669">
        <w:rPr>
          <w:rFonts w:asciiTheme="majorBidi" w:hAnsiTheme="majorBidi" w:cstheme="majorBidi"/>
          <w:sz w:val="22"/>
          <w:szCs w:val="22"/>
        </w:rPr>
        <w:t xml:space="preserve">lobal </w:t>
      </w:r>
      <w:r w:rsidR="00B47594">
        <w:rPr>
          <w:rFonts w:asciiTheme="majorBidi" w:hAnsiTheme="majorBidi" w:cstheme="majorBidi"/>
          <w:sz w:val="22"/>
          <w:szCs w:val="22"/>
        </w:rPr>
        <w:t>S</w:t>
      </w:r>
      <w:r w:rsidR="00960669">
        <w:rPr>
          <w:rFonts w:asciiTheme="majorBidi" w:hAnsiTheme="majorBidi" w:cstheme="majorBidi"/>
          <w:sz w:val="22"/>
          <w:szCs w:val="22"/>
        </w:rPr>
        <w:t>outh.</w:t>
      </w:r>
      <w:r>
        <w:rPr>
          <w:rFonts w:asciiTheme="majorBidi" w:hAnsiTheme="majorBidi" w:cstheme="majorBidi"/>
          <w:sz w:val="22"/>
          <w:szCs w:val="22"/>
        </w:rPr>
        <w:t xml:space="preserve"> </w:t>
      </w:r>
      <w:r w:rsidR="00960669">
        <w:rPr>
          <w:rFonts w:asciiTheme="majorBidi" w:hAnsiTheme="majorBidi" w:cstheme="majorBidi"/>
          <w:sz w:val="22"/>
          <w:szCs w:val="22"/>
        </w:rPr>
        <w:t xml:space="preserve">Cashore and </w:t>
      </w:r>
      <w:r w:rsidR="00DA4489">
        <w:rPr>
          <w:rFonts w:asciiTheme="majorBidi" w:hAnsiTheme="majorBidi" w:cstheme="majorBidi"/>
          <w:sz w:val="22"/>
          <w:szCs w:val="22"/>
        </w:rPr>
        <w:t>Nathan</w:t>
      </w:r>
      <w:r w:rsidR="00960669">
        <w:rPr>
          <w:rFonts w:asciiTheme="majorBidi" w:hAnsiTheme="majorBidi" w:cstheme="majorBidi"/>
          <w:sz w:val="22"/>
          <w:szCs w:val="22"/>
        </w:rPr>
        <w:t>’s identif</w:t>
      </w:r>
      <w:r w:rsidR="00DA1169">
        <w:rPr>
          <w:rFonts w:asciiTheme="majorBidi" w:hAnsiTheme="majorBidi" w:cstheme="majorBidi"/>
          <w:sz w:val="22"/>
          <w:szCs w:val="22"/>
        </w:rPr>
        <w:t>y</w:t>
      </w:r>
      <w:r w:rsidR="00960669">
        <w:rPr>
          <w:rFonts w:asciiTheme="majorBidi" w:hAnsiTheme="majorBidi" w:cstheme="majorBidi"/>
          <w:sz w:val="22"/>
          <w:szCs w:val="22"/>
        </w:rPr>
        <w:t xml:space="preserve"> three distinct, but related, dimensions of </w:t>
      </w:r>
      <w:r w:rsidR="00DA1169">
        <w:rPr>
          <w:rFonts w:asciiTheme="majorBidi" w:hAnsiTheme="majorBidi" w:cstheme="majorBidi"/>
          <w:sz w:val="22"/>
          <w:szCs w:val="22"/>
        </w:rPr>
        <w:t xml:space="preserve">a </w:t>
      </w:r>
      <w:r w:rsidR="00C93F64">
        <w:rPr>
          <w:rFonts w:asciiTheme="majorBidi" w:hAnsiTheme="majorBidi" w:cstheme="majorBidi"/>
          <w:sz w:val="22"/>
          <w:szCs w:val="22"/>
        </w:rPr>
        <w:t>“good governance” norm complex</w:t>
      </w:r>
      <w:r w:rsidR="00C93F64" w:rsidRPr="00EC7B44">
        <w:rPr>
          <w:rFonts w:asciiTheme="majorBidi" w:hAnsiTheme="majorBidi" w:cstheme="majorBidi"/>
          <w:sz w:val="22"/>
          <w:szCs w:val="22"/>
        </w:rPr>
        <w:t xml:space="preserve">. First, </w:t>
      </w:r>
      <w:r w:rsidR="00C86534">
        <w:rPr>
          <w:rFonts w:asciiTheme="majorBidi" w:hAnsiTheme="majorBidi" w:cstheme="majorBidi"/>
          <w:sz w:val="22"/>
          <w:szCs w:val="22"/>
        </w:rPr>
        <w:t xml:space="preserve">a heuristic </w:t>
      </w:r>
      <w:r w:rsidR="00DF0F62">
        <w:rPr>
          <w:rFonts w:asciiTheme="majorBidi" w:hAnsiTheme="majorBidi" w:cstheme="majorBidi"/>
          <w:sz w:val="22"/>
          <w:szCs w:val="22"/>
        </w:rPr>
        <w:t xml:space="preserve">framework </w:t>
      </w:r>
      <w:r w:rsidR="00C86534">
        <w:rPr>
          <w:rFonts w:asciiTheme="majorBidi" w:hAnsiTheme="majorBidi" w:cstheme="majorBidi"/>
          <w:sz w:val="22"/>
          <w:szCs w:val="22"/>
        </w:rPr>
        <w:t xml:space="preserve">has emerged </w:t>
      </w:r>
      <w:r w:rsidR="00F003FA">
        <w:rPr>
          <w:rFonts w:asciiTheme="majorBidi" w:hAnsiTheme="majorBidi" w:cstheme="majorBidi"/>
          <w:sz w:val="22"/>
          <w:szCs w:val="22"/>
        </w:rPr>
        <w:t xml:space="preserve">that articulates five governance components with associated subcomponents: </w:t>
      </w:r>
      <w:r w:rsidR="00DF0F62">
        <w:rPr>
          <w:rFonts w:asciiTheme="majorBidi" w:hAnsiTheme="majorBidi" w:cstheme="majorBidi"/>
          <w:sz w:val="22"/>
          <w:szCs w:val="22"/>
        </w:rPr>
        <w:t>“</w:t>
      </w:r>
      <w:r w:rsidR="00F003FA" w:rsidRPr="00C57301">
        <w:rPr>
          <w:bCs/>
          <w:sz w:val="22"/>
          <w:szCs w:val="22"/>
        </w:rPr>
        <w:t>capacity building</w:t>
      </w:r>
      <w:r w:rsidR="00DF0F62">
        <w:rPr>
          <w:bCs/>
          <w:sz w:val="22"/>
          <w:szCs w:val="22"/>
        </w:rPr>
        <w:t>”</w:t>
      </w:r>
      <w:r w:rsidR="00F003FA" w:rsidRPr="00C57301">
        <w:rPr>
          <w:bCs/>
          <w:sz w:val="22"/>
          <w:szCs w:val="22"/>
        </w:rPr>
        <w:t xml:space="preserve"> (resources, analytics, technical, administrative efficiency and law enforcement); governance procedural norms (inclusiveness, accountability and transparency); policy output adjudicating norms (equitable, coherent, balanced); credibility (authority and legitimacy) and outcomes (livelihoods, economic growth, and environment)</w:t>
      </w:r>
      <w:r w:rsidR="00F003FA">
        <w:rPr>
          <w:rFonts w:asciiTheme="majorBidi" w:hAnsiTheme="majorBidi" w:cstheme="majorBidi"/>
          <w:sz w:val="22"/>
          <w:szCs w:val="22"/>
        </w:rPr>
        <w:t xml:space="preserve"> (Figure 1)</w:t>
      </w:r>
      <w:r w:rsidR="00C86534">
        <w:rPr>
          <w:rFonts w:asciiTheme="majorBidi" w:hAnsiTheme="majorBidi" w:cstheme="majorBidi"/>
          <w:sz w:val="22"/>
          <w:szCs w:val="22"/>
        </w:rPr>
        <w:t xml:space="preserve">. Second, there is a discernible </w:t>
      </w:r>
      <w:r w:rsidR="00C93F64">
        <w:rPr>
          <w:rFonts w:asciiTheme="majorBidi" w:hAnsiTheme="majorBidi" w:cstheme="majorBidi"/>
          <w:sz w:val="22"/>
          <w:szCs w:val="22"/>
        </w:rPr>
        <w:t>normative motivation</w:t>
      </w:r>
      <w:r w:rsidR="00C86534">
        <w:rPr>
          <w:rFonts w:asciiTheme="majorBidi" w:hAnsiTheme="majorBidi" w:cstheme="majorBidi"/>
          <w:sz w:val="22"/>
          <w:szCs w:val="22"/>
        </w:rPr>
        <w:t xml:space="preserve"> among transnational actors that each of the subcomponents is normatively important to champion in its own right. Third, there is a causal belief that any good governance subcomponent is synergistic with the others</w:t>
      </w:r>
      <w:r w:rsidR="00F003FA">
        <w:rPr>
          <w:rFonts w:asciiTheme="majorBidi" w:hAnsiTheme="majorBidi" w:cstheme="majorBidi"/>
          <w:sz w:val="22"/>
          <w:szCs w:val="22"/>
        </w:rPr>
        <w:t xml:space="preserve"> (ibid)</w:t>
      </w:r>
      <w:r w:rsidR="00C86534">
        <w:rPr>
          <w:rFonts w:asciiTheme="majorBidi" w:hAnsiTheme="majorBidi" w:cstheme="majorBidi"/>
          <w:sz w:val="22"/>
          <w:szCs w:val="22"/>
        </w:rPr>
        <w:t xml:space="preserve">. </w:t>
      </w:r>
    </w:p>
    <w:p w14:paraId="11BC4CEA" w14:textId="77777777" w:rsidR="00F003FA" w:rsidRDefault="00F003FA" w:rsidP="00B827D3">
      <w:pPr>
        <w:contextualSpacing/>
        <w:mirrorIndents/>
        <w:rPr>
          <w:rFonts w:asciiTheme="majorBidi" w:hAnsiTheme="majorBidi" w:cstheme="majorBidi"/>
          <w:sz w:val="22"/>
          <w:szCs w:val="22"/>
        </w:rPr>
      </w:pPr>
    </w:p>
    <w:p w14:paraId="7FDF754F" w14:textId="77777777" w:rsidR="00FA591F" w:rsidRDefault="00FA591F" w:rsidP="00B827D3">
      <w:pPr>
        <w:ind w:firstLine="360"/>
        <w:contextualSpacing/>
        <w:mirrorIndents/>
        <w:rPr>
          <w:rFonts w:asciiTheme="majorBidi" w:hAnsiTheme="majorBidi" w:cstheme="majorBidi"/>
          <w:sz w:val="22"/>
          <w:szCs w:val="22"/>
        </w:rPr>
      </w:pPr>
    </w:p>
    <w:p w14:paraId="3AA462C4" w14:textId="77777777" w:rsidR="00C57301" w:rsidRDefault="00C57301" w:rsidP="00B827D3">
      <w:pPr>
        <w:ind w:firstLine="720"/>
        <w:contextualSpacing/>
        <w:mirrorIndents/>
        <w:rPr>
          <w:b/>
          <w:sz w:val="22"/>
          <w:szCs w:val="22"/>
        </w:rPr>
      </w:pPr>
    </w:p>
    <w:p w14:paraId="4F6DD7D6" w14:textId="77777777" w:rsidR="00C57301" w:rsidRDefault="00C57301" w:rsidP="00B827D3">
      <w:pPr>
        <w:ind w:firstLine="720"/>
        <w:contextualSpacing/>
        <w:mirrorIndents/>
        <w:rPr>
          <w:b/>
          <w:sz w:val="22"/>
          <w:szCs w:val="22"/>
        </w:rPr>
      </w:pPr>
      <w:r w:rsidRPr="00B35711">
        <w:rPr>
          <w:noProof/>
          <w:lang w:val="da-DK" w:eastAsia="da-DK"/>
        </w:rPr>
        <w:drawing>
          <wp:inline distT="0" distB="0" distL="0" distR="0" wp14:anchorId="14FDEBFD" wp14:editId="6C52F6EA">
            <wp:extent cx="3360973" cy="2601522"/>
            <wp:effectExtent l="0" t="0" r="508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9513" cy="2608132"/>
                    </a:xfrm>
                    <a:prstGeom prst="rect">
                      <a:avLst/>
                    </a:prstGeom>
                  </pic:spPr>
                </pic:pic>
              </a:graphicData>
            </a:graphic>
          </wp:inline>
        </w:drawing>
      </w:r>
    </w:p>
    <w:p w14:paraId="43FE1664" w14:textId="77777777" w:rsidR="00DF7986" w:rsidRDefault="00DF7986" w:rsidP="00B827D3">
      <w:pPr>
        <w:ind w:firstLine="720"/>
        <w:contextualSpacing/>
        <w:mirrorIndents/>
        <w:rPr>
          <w:b/>
          <w:sz w:val="22"/>
          <w:szCs w:val="22"/>
        </w:rPr>
      </w:pPr>
    </w:p>
    <w:p w14:paraId="05ADD884" w14:textId="77777777" w:rsidR="00CF6BF8" w:rsidRDefault="00E2391E" w:rsidP="00B827D3">
      <w:pPr>
        <w:ind w:firstLine="720"/>
        <w:contextualSpacing/>
        <w:mirrorIndents/>
        <w:rPr>
          <w:rFonts w:asciiTheme="majorBidi" w:hAnsiTheme="majorBidi" w:cstheme="majorBidi"/>
          <w:sz w:val="22"/>
          <w:szCs w:val="22"/>
        </w:rPr>
      </w:pPr>
      <w:r>
        <w:rPr>
          <w:rFonts w:asciiTheme="majorBidi" w:hAnsiTheme="majorBidi" w:cstheme="majorBidi"/>
          <w:sz w:val="22"/>
          <w:szCs w:val="22"/>
        </w:rPr>
        <w:t xml:space="preserve">Source: Cashore and Nathan </w:t>
      </w:r>
      <w:r w:rsidR="00137B4F">
        <w:rPr>
          <w:rFonts w:asciiTheme="majorBidi" w:hAnsiTheme="majorBidi" w:cstheme="majorBidi"/>
          <w:sz w:val="22"/>
          <w:szCs w:val="22"/>
        </w:rPr>
        <w:fldChar w:fldCharType="begin"/>
      </w:r>
      <w:r w:rsidR="00B34B7B">
        <w:rPr>
          <w:rFonts w:asciiTheme="majorBidi" w:hAnsiTheme="majorBidi" w:cstheme="majorBidi"/>
          <w:sz w:val="22"/>
          <w:szCs w:val="22"/>
        </w:rPr>
        <w:instrText xml:space="preserve"> ADDIN EN.CITE &lt;EndNote&gt;&lt;Cite ExcludeAuth="1"&gt;&lt;Author&gt;Cashore&lt;/Author&gt;&lt;Year&gt;2019 In Progress &lt;/Year&gt;&lt;RecNum&gt;82339&lt;/RecNum&gt;&lt;DisplayText&gt;(2019 In Progress)&lt;/DisplayText&gt;&lt;record&gt;&lt;rec-number&gt;82339&lt;/rec-number&gt;&lt;foreign-keys&gt;&lt;key app="EN" db-id="zd99pwsezrwdx5ep05ixvswmttr9paate0sd" timestamp="1550161995"&gt;82339&lt;/key&gt;&lt;/foreign-keys&gt;&lt;ref-type name="Report"&gt;27&lt;/ref-type&gt;&lt;contributors&gt;&lt;authors&gt;&lt;author&gt;Benjamin Cashore&lt;/author&gt;&lt;author&gt;Iben Nathan&lt;/author&gt;&lt;/authors&gt;&lt;/contributors&gt;&lt;titles&gt;&lt;title&gt;Good Governance Gone Bad:  Assessing the Impact of Transnational Market-Driven Interventions Designed to Make ‘Weak States’ Stronger&lt;/title&gt;&lt;/titles&gt;&lt;dates&gt;&lt;year&gt;2019 In Progress&lt;/year&gt;&lt;/dates&gt;&lt;pub-location&gt;New Haven, CT&lt;/pub-location&gt;&lt;publisher&gt;Yale University&lt;/publisher&gt;&lt;urls&gt;&lt;/urls&gt;&lt;/record&gt;&lt;/Cite&gt;&lt;/EndNote&gt;</w:instrText>
      </w:r>
      <w:r w:rsidR="00137B4F">
        <w:rPr>
          <w:rFonts w:asciiTheme="majorBidi" w:hAnsiTheme="majorBidi" w:cstheme="majorBidi"/>
          <w:sz w:val="22"/>
          <w:szCs w:val="22"/>
        </w:rPr>
        <w:fldChar w:fldCharType="separate"/>
      </w:r>
      <w:r w:rsidR="005B621F">
        <w:rPr>
          <w:rFonts w:asciiTheme="majorBidi" w:hAnsiTheme="majorBidi" w:cstheme="majorBidi"/>
          <w:noProof/>
          <w:sz w:val="22"/>
          <w:szCs w:val="22"/>
        </w:rPr>
        <w:t>(2019 In Progress)</w:t>
      </w:r>
      <w:r w:rsidR="00137B4F">
        <w:rPr>
          <w:rFonts w:asciiTheme="majorBidi" w:hAnsiTheme="majorBidi" w:cstheme="majorBidi"/>
          <w:sz w:val="22"/>
          <w:szCs w:val="22"/>
        </w:rPr>
        <w:fldChar w:fldCharType="end"/>
      </w:r>
    </w:p>
    <w:p w14:paraId="7957FFCA" w14:textId="77777777" w:rsidR="00E2391E" w:rsidRDefault="00E2391E" w:rsidP="00B827D3">
      <w:pPr>
        <w:ind w:firstLine="720"/>
        <w:contextualSpacing/>
        <w:mirrorIndents/>
        <w:rPr>
          <w:rFonts w:asciiTheme="majorBidi" w:hAnsiTheme="majorBidi" w:cstheme="majorBidi"/>
          <w:sz w:val="22"/>
          <w:szCs w:val="22"/>
        </w:rPr>
      </w:pPr>
    </w:p>
    <w:p w14:paraId="3FFCDF4B" w14:textId="77777777" w:rsidR="006173E1" w:rsidRDefault="00B87074" w:rsidP="007205E2">
      <w:pPr>
        <w:autoSpaceDE w:val="0"/>
        <w:autoSpaceDN w:val="0"/>
        <w:ind w:firstLine="720"/>
        <w:contextualSpacing/>
        <w:mirrorIndents/>
        <w:rPr>
          <w:rFonts w:asciiTheme="majorBidi" w:hAnsiTheme="majorBidi" w:cstheme="majorBidi"/>
          <w:b/>
          <w:sz w:val="22"/>
          <w:szCs w:val="22"/>
        </w:rPr>
      </w:pPr>
      <w:r>
        <w:rPr>
          <w:bCs/>
          <w:sz w:val="22"/>
          <w:szCs w:val="22"/>
        </w:rPr>
        <w:t xml:space="preserve">Cashore and Nathan </w:t>
      </w:r>
      <w:r w:rsidR="005B78B8">
        <w:rPr>
          <w:bCs/>
          <w:sz w:val="22"/>
          <w:szCs w:val="22"/>
        </w:rPr>
        <w:t>identify two conceptual</w:t>
      </w:r>
      <w:r>
        <w:rPr>
          <w:bCs/>
          <w:sz w:val="22"/>
          <w:szCs w:val="22"/>
        </w:rPr>
        <w:t xml:space="preserve">, </w:t>
      </w:r>
      <w:r w:rsidR="005B78B8">
        <w:rPr>
          <w:bCs/>
          <w:sz w:val="22"/>
          <w:szCs w:val="22"/>
        </w:rPr>
        <w:t>paradoxical</w:t>
      </w:r>
      <w:r>
        <w:rPr>
          <w:bCs/>
          <w:sz w:val="22"/>
          <w:szCs w:val="22"/>
        </w:rPr>
        <w:t>, and unresolvable</w:t>
      </w:r>
      <w:r w:rsidR="005B78B8">
        <w:rPr>
          <w:bCs/>
          <w:sz w:val="22"/>
          <w:szCs w:val="22"/>
        </w:rPr>
        <w:t xml:space="preserve"> challenges</w:t>
      </w:r>
      <w:r>
        <w:rPr>
          <w:bCs/>
          <w:sz w:val="22"/>
          <w:szCs w:val="22"/>
        </w:rPr>
        <w:t xml:space="preserve"> within th</w:t>
      </w:r>
      <w:r w:rsidR="00DF0F62">
        <w:rPr>
          <w:bCs/>
          <w:sz w:val="22"/>
          <w:szCs w:val="22"/>
        </w:rPr>
        <w:t>is</w:t>
      </w:r>
      <w:r>
        <w:rPr>
          <w:bCs/>
          <w:sz w:val="22"/>
          <w:szCs w:val="22"/>
        </w:rPr>
        <w:t xml:space="preserve"> norm complex</w:t>
      </w:r>
      <w:r w:rsidR="004D195B">
        <w:rPr>
          <w:bCs/>
          <w:sz w:val="22"/>
          <w:szCs w:val="22"/>
        </w:rPr>
        <w:t xml:space="preserve">. </w:t>
      </w:r>
      <w:r>
        <w:rPr>
          <w:bCs/>
          <w:sz w:val="22"/>
          <w:szCs w:val="22"/>
        </w:rPr>
        <w:t xml:space="preserve">A </w:t>
      </w:r>
      <w:r w:rsidR="004D195B">
        <w:rPr>
          <w:rFonts w:asciiTheme="majorBidi" w:hAnsiTheme="majorBidi" w:cstheme="majorBidi"/>
          <w:b/>
          <w:sz w:val="22"/>
          <w:szCs w:val="22"/>
        </w:rPr>
        <w:t>“</w:t>
      </w:r>
      <w:r w:rsidR="00065872" w:rsidRPr="004D195B">
        <w:rPr>
          <w:rFonts w:asciiTheme="majorBidi" w:hAnsiTheme="majorBidi" w:cstheme="majorBidi"/>
          <w:b/>
          <w:sz w:val="22"/>
          <w:szCs w:val="22"/>
        </w:rPr>
        <w:t>procedures and substance paradox</w:t>
      </w:r>
      <w:r w:rsidR="004D195B">
        <w:rPr>
          <w:rFonts w:asciiTheme="majorBidi" w:hAnsiTheme="majorBidi" w:cstheme="majorBidi"/>
          <w:b/>
          <w:sz w:val="22"/>
          <w:szCs w:val="22"/>
        </w:rPr>
        <w:t xml:space="preserve">” </w:t>
      </w:r>
      <w:r w:rsidR="004D195B" w:rsidRPr="00B87074">
        <w:rPr>
          <w:rFonts w:asciiTheme="majorBidi" w:hAnsiTheme="majorBidi" w:cstheme="majorBidi"/>
          <w:bCs/>
          <w:sz w:val="22"/>
          <w:szCs w:val="22"/>
        </w:rPr>
        <w:t xml:space="preserve">refers to </w:t>
      </w:r>
      <w:r w:rsidR="004D195B" w:rsidRPr="00B87074">
        <w:rPr>
          <w:bCs/>
          <w:sz w:val="22"/>
          <w:szCs w:val="22"/>
        </w:rPr>
        <w:t>the</w:t>
      </w:r>
      <w:r w:rsidR="004D195B">
        <w:rPr>
          <w:bCs/>
          <w:sz w:val="22"/>
          <w:szCs w:val="22"/>
        </w:rPr>
        <w:t xml:space="preserve"> expectation that </w:t>
      </w:r>
      <w:r w:rsidR="00065872" w:rsidRPr="00012E3C">
        <w:rPr>
          <w:rFonts w:asciiTheme="majorBidi" w:hAnsiTheme="majorBidi" w:cstheme="majorBidi"/>
          <w:sz w:val="22"/>
          <w:szCs w:val="22"/>
        </w:rPr>
        <w:t xml:space="preserve"> </w:t>
      </w:r>
      <w:r w:rsidR="00065872" w:rsidRPr="00AB3234">
        <w:rPr>
          <w:rFonts w:asciiTheme="majorBidi" w:hAnsiTheme="majorBidi" w:cstheme="majorBidi"/>
          <w:b/>
          <w:bCs/>
          <w:i/>
          <w:iCs/>
          <w:sz w:val="22"/>
          <w:szCs w:val="22"/>
        </w:rPr>
        <w:t>substantive</w:t>
      </w:r>
      <w:r w:rsidR="00065872" w:rsidRPr="00012E3C">
        <w:rPr>
          <w:rFonts w:asciiTheme="majorBidi" w:hAnsiTheme="majorBidi" w:cstheme="majorBidi"/>
          <w:sz w:val="22"/>
          <w:szCs w:val="22"/>
        </w:rPr>
        <w:t xml:space="preserve"> outcome</w:t>
      </w:r>
      <w:r w:rsidR="004D195B">
        <w:rPr>
          <w:rFonts w:asciiTheme="majorBidi" w:hAnsiTheme="majorBidi" w:cstheme="majorBidi"/>
          <w:sz w:val="22"/>
          <w:szCs w:val="22"/>
        </w:rPr>
        <w:t xml:space="preserve">s desired by transnational organizations </w:t>
      </w:r>
      <w:r w:rsidR="00065872" w:rsidRPr="00012E3C">
        <w:rPr>
          <w:rFonts w:asciiTheme="majorBidi" w:hAnsiTheme="majorBidi" w:cstheme="majorBidi"/>
          <w:b/>
          <w:bCs/>
          <w:i/>
          <w:iCs/>
          <w:sz w:val="22"/>
          <w:szCs w:val="22"/>
        </w:rPr>
        <w:t>before</w:t>
      </w:r>
      <w:r w:rsidR="00065872" w:rsidRPr="00012E3C">
        <w:rPr>
          <w:rFonts w:asciiTheme="majorBidi" w:hAnsiTheme="majorBidi" w:cstheme="majorBidi"/>
          <w:sz w:val="22"/>
          <w:szCs w:val="22"/>
        </w:rPr>
        <w:t xml:space="preserve"> the intervention is unleashed - such as reducing deforestation or improving livelihoods</w:t>
      </w:r>
      <w:r w:rsidR="004D195B">
        <w:rPr>
          <w:rFonts w:asciiTheme="majorBidi" w:hAnsiTheme="majorBidi" w:cstheme="majorBidi"/>
          <w:sz w:val="22"/>
          <w:szCs w:val="22"/>
        </w:rPr>
        <w:t xml:space="preserve">, are at odds with the </w:t>
      </w:r>
      <w:r w:rsidR="00065872" w:rsidRPr="00AB3234">
        <w:rPr>
          <w:rFonts w:asciiTheme="majorBidi" w:hAnsiTheme="majorBidi" w:cstheme="majorBidi"/>
          <w:b/>
          <w:bCs/>
          <w:i/>
          <w:iCs/>
          <w:sz w:val="22"/>
          <w:szCs w:val="22"/>
        </w:rPr>
        <w:t>procedural</w:t>
      </w:r>
      <w:r w:rsidR="00065872" w:rsidRPr="00012E3C">
        <w:rPr>
          <w:rFonts w:asciiTheme="majorBidi" w:hAnsiTheme="majorBidi" w:cstheme="majorBidi"/>
          <w:sz w:val="22"/>
          <w:szCs w:val="22"/>
        </w:rPr>
        <w:t xml:space="preserve"> reforms</w:t>
      </w:r>
      <w:r w:rsidR="00065872">
        <w:rPr>
          <w:rFonts w:asciiTheme="majorBidi" w:hAnsiTheme="majorBidi" w:cstheme="majorBidi"/>
          <w:sz w:val="22"/>
          <w:szCs w:val="22"/>
        </w:rPr>
        <w:t xml:space="preserve"> that are, </w:t>
      </w:r>
      <w:r w:rsidR="00065872" w:rsidRPr="00012E3C">
        <w:rPr>
          <w:rFonts w:asciiTheme="majorBidi" w:hAnsiTheme="majorBidi" w:cstheme="majorBidi"/>
          <w:sz w:val="22"/>
          <w:szCs w:val="22"/>
        </w:rPr>
        <w:t xml:space="preserve">by definition, supposed to identify substantive </w:t>
      </w:r>
      <w:r w:rsidR="00065872" w:rsidRPr="002740D7">
        <w:rPr>
          <w:rFonts w:asciiTheme="majorBidi" w:hAnsiTheme="majorBidi" w:cstheme="majorBidi"/>
          <w:sz w:val="22"/>
          <w:szCs w:val="22"/>
        </w:rPr>
        <w:t xml:space="preserve">decisions </w:t>
      </w:r>
      <w:r w:rsidR="00065872" w:rsidRPr="002740D7">
        <w:rPr>
          <w:rFonts w:asciiTheme="majorBidi" w:hAnsiTheme="majorBidi" w:cstheme="majorBidi"/>
          <w:bCs/>
          <w:iCs/>
          <w:sz w:val="22"/>
          <w:szCs w:val="22"/>
        </w:rPr>
        <w:t>following</w:t>
      </w:r>
      <w:r w:rsidR="00065872" w:rsidRPr="002740D7">
        <w:rPr>
          <w:rFonts w:asciiTheme="majorBidi" w:hAnsiTheme="majorBidi" w:cstheme="majorBidi"/>
          <w:sz w:val="22"/>
          <w:szCs w:val="22"/>
        </w:rPr>
        <w:t xml:space="preserve"> stakeholder</w:t>
      </w:r>
      <w:r w:rsidR="00065872" w:rsidRPr="00012E3C">
        <w:rPr>
          <w:rFonts w:asciiTheme="majorBidi" w:hAnsiTheme="majorBidi" w:cstheme="majorBidi"/>
          <w:sz w:val="22"/>
          <w:szCs w:val="22"/>
        </w:rPr>
        <w:t xml:space="preserve"> input. </w:t>
      </w:r>
      <w:r>
        <w:rPr>
          <w:rFonts w:asciiTheme="majorBidi" w:hAnsiTheme="majorBidi" w:cstheme="majorBidi"/>
          <w:sz w:val="22"/>
          <w:szCs w:val="22"/>
        </w:rPr>
        <w:t xml:space="preserve">A </w:t>
      </w:r>
      <w:r w:rsidR="004D195B">
        <w:t>“</w:t>
      </w:r>
      <w:r w:rsidR="00065872" w:rsidRPr="004D195B">
        <w:rPr>
          <w:rFonts w:asciiTheme="majorBidi" w:hAnsiTheme="majorBidi" w:cstheme="majorBidi"/>
          <w:b/>
          <w:sz w:val="22"/>
          <w:szCs w:val="22"/>
        </w:rPr>
        <w:t>capacity building paradox</w:t>
      </w:r>
      <w:r w:rsidR="004D195B">
        <w:rPr>
          <w:rFonts w:asciiTheme="majorBidi" w:hAnsiTheme="majorBidi" w:cstheme="majorBidi"/>
          <w:b/>
          <w:sz w:val="22"/>
          <w:szCs w:val="22"/>
        </w:rPr>
        <w:t xml:space="preserve">” identifies a belief that </w:t>
      </w:r>
      <w:r w:rsidR="00065872">
        <w:rPr>
          <w:rFonts w:asciiTheme="majorBidi" w:hAnsiTheme="majorBidi" w:cstheme="majorBidi"/>
          <w:bCs/>
          <w:sz w:val="22"/>
          <w:szCs w:val="22"/>
        </w:rPr>
        <w:t xml:space="preserve">almost any type of capacity building </w:t>
      </w:r>
      <w:r>
        <w:rPr>
          <w:rFonts w:asciiTheme="majorBidi" w:hAnsiTheme="majorBidi" w:cstheme="majorBidi"/>
          <w:bCs/>
          <w:sz w:val="22"/>
          <w:szCs w:val="22"/>
        </w:rPr>
        <w:t xml:space="preserve">effort </w:t>
      </w:r>
      <w:r w:rsidR="00065872">
        <w:rPr>
          <w:rFonts w:asciiTheme="majorBidi" w:hAnsiTheme="majorBidi" w:cstheme="majorBidi"/>
          <w:bCs/>
          <w:sz w:val="22"/>
          <w:szCs w:val="22"/>
        </w:rPr>
        <w:t>will improve “good governance”</w:t>
      </w:r>
      <w:r w:rsidR="00DF0F62">
        <w:rPr>
          <w:rFonts w:asciiTheme="majorBidi" w:hAnsiTheme="majorBidi" w:cstheme="majorBidi"/>
          <w:bCs/>
          <w:sz w:val="22"/>
          <w:szCs w:val="22"/>
        </w:rPr>
        <w:t xml:space="preserve"> </w:t>
      </w:r>
      <w:r w:rsidR="00065872">
        <w:rPr>
          <w:rFonts w:asciiTheme="majorBidi" w:hAnsiTheme="majorBidi" w:cstheme="majorBidi"/>
          <w:bCs/>
          <w:sz w:val="22"/>
          <w:szCs w:val="22"/>
        </w:rPr>
        <w:t xml:space="preserve">and </w:t>
      </w:r>
      <w:r w:rsidR="00DF0F62">
        <w:rPr>
          <w:rFonts w:asciiTheme="majorBidi" w:hAnsiTheme="majorBidi" w:cstheme="majorBidi"/>
          <w:bCs/>
          <w:sz w:val="22"/>
          <w:szCs w:val="22"/>
        </w:rPr>
        <w:t xml:space="preserve">contribute to solving </w:t>
      </w:r>
      <w:r w:rsidR="00065872">
        <w:rPr>
          <w:rFonts w:asciiTheme="majorBidi" w:hAnsiTheme="majorBidi" w:cstheme="majorBidi"/>
          <w:bCs/>
          <w:sz w:val="22"/>
          <w:szCs w:val="22"/>
        </w:rPr>
        <w:t>the myriad of problems facing developing countries</w:t>
      </w:r>
      <w:r w:rsidR="009B128E">
        <w:rPr>
          <w:rFonts w:asciiTheme="majorBidi" w:hAnsiTheme="majorBidi" w:cstheme="majorBidi"/>
          <w:bCs/>
          <w:sz w:val="22"/>
          <w:szCs w:val="22"/>
        </w:rPr>
        <w:t>,</w:t>
      </w:r>
      <w:r w:rsidR="00065872">
        <w:rPr>
          <w:rStyle w:val="EndnoteReference"/>
          <w:rFonts w:asciiTheme="majorBidi" w:hAnsiTheme="majorBidi" w:cstheme="majorBidi"/>
          <w:bCs/>
          <w:sz w:val="22"/>
          <w:szCs w:val="22"/>
        </w:rPr>
        <w:endnoteReference w:id="2"/>
      </w:r>
      <w:r w:rsidR="004D195B">
        <w:rPr>
          <w:rFonts w:asciiTheme="majorBidi" w:hAnsiTheme="majorBidi" w:cstheme="majorBidi"/>
          <w:bCs/>
          <w:sz w:val="22"/>
          <w:szCs w:val="22"/>
        </w:rPr>
        <w:t xml:space="preserve"> </w:t>
      </w:r>
      <w:r w:rsidR="009B128E">
        <w:rPr>
          <w:rFonts w:asciiTheme="majorBidi" w:hAnsiTheme="majorBidi" w:cstheme="majorBidi"/>
          <w:bCs/>
          <w:sz w:val="22"/>
          <w:szCs w:val="22"/>
        </w:rPr>
        <w:t xml:space="preserve">but shows that this </w:t>
      </w:r>
      <w:r>
        <w:rPr>
          <w:rFonts w:asciiTheme="majorBidi" w:hAnsiTheme="majorBidi" w:cstheme="majorBidi"/>
          <w:bCs/>
          <w:sz w:val="22"/>
          <w:szCs w:val="22"/>
        </w:rPr>
        <w:t xml:space="preserve">is theoretically and empirically impossible. </w:t>
      </w:r>
      <w:r w:rsidR="00FD7B09">
        <w:rPr>
          <w:rFonts w:asciiTheme="majorBidi" w:hAnsiTheme="majorBidi" w:cstheme="majorBidi"/>
          <w:bCs/>
          <w:sz w:val="22"/>
          <w:szCs w:val="22"/>
        </w:rPr>
        <w:t xml:space="preserve">For example, </w:t>
      </w:r>
      <w:r w:rsidR="00065872">
        <w:rPr>
          <w:rFonts w:asciiTheme="majorBidi" w:hAnsiTheme="majorBidi" w:cstheme="majorBidi"/>
          <w:bCs/>
          <w:sz w:val="22"/>
          <w:szCs w:val="22"/>
        </w:rPr>
        <w:t xml:space="preserve">when a target country is subject to institutional and/or inter agency conflict, then capacity building efforts could be expected to be as likely to exacerbate as much as resolve them. </w:t>
      </w:r>
      <w:r w:rsidR="00FD7B09">
        <w:rPr>
          <w:rFonts w:asciiTheme="majorBidi" w:hAnsiTheme="majorBidi" w:cstheme="majorBidi"/>
          <w:bCs/>
          <w:sz w:val="22"/>
          <w:szCs w:val="22"/>
        </w:rPr>
        <w:t xml:space="preserve">Likewise, </w:t>
      </w:r>
      <w:r w:rsidR="00065872">
        <w:rPr>
          <w:rFonts w:asciiTheme="majorBidi" w:hAnsiTheme="majorBidi" w:cstheme="majorBidi"/>
          <w:bCs/>
          <w:sz w:val="22"/>
          <w:szCs w:val="22"/>
        </w:rPr>
        <w:t xml:space="preserve">influential, international capacity building efforts could be reasonably expected to undermine some </w:t>
      </w:r>
      <w:r w:rsidR="00FD7B09">
        <w:rPr>
          <w:rFonts w:asciiTheme="majorBidi" w:hAnsiTheme="majorBidi" w:cstheme="majorBidi"/>
          <w:bCs/>
          <w:sz w:val="22"/>
          <w:szCs w:val="22"/>
        </w:rPr>
        <w:t xml:space="preserve">substantive </w:t>
      </w:r>
      <w:r w:rsidR="00065872">
        <w:rPr>
          <w:rFonts w:asciiTheme="majorBidi" w:hAnsiTheme="majorBidi" w:cstheme="majorBidi"/>
          <w:bCs/>
          <w:sz w:val="22"/>
          <w:szCs w:val="22"/>
        </w:rPr>
        <w:t>goals over others. The most obvious example is the goal of biodiversity conservation, which in almost all projects aiming at capacity development, including those from the World Bank, takes a back seat to economic growth infrastructure “capacity building” projects and associated asserted improvements in the local peoples’ livelihoods</w:t>
      </w:r>
      <w:r w:rsidR="004D195B">
        <w:rPr>
          <w:rFonts w:asciiTheme="majorBidi" w:hAnsiTheme="majorBidi" w:cstheme="majorBidi"/>
          <w:bCs/>
          <w:sz w:val="22"/>
          <w:szCs w:val="22"/>
        </w:rPr>
        <w:t xml:space="preserve">. </w:t>
      </w:r>
      <w:r w:rsidR="00FD7B09">
        <w:rPr>
          <w:rFonts w:asciiTheme="majorBidi" w:hAnsiTheme="majorBidi" w:cstheme="majorBidi"/>
          <w:bCs/>
          <w:sz w:val="22"/>
          <w:szCs w:val="22"/>
        </w:rPr>
        <w:t xml:space="preserve">Likewise </w:t>
      </w:r>
      <w:r w:rsidR="00065872" w:rsidRPr="009808E0">
        <w:rPr>
          <w:rFonts w:asciiTheme="majorBidi" w:hAnsiTheme="majorBidi" w:cstheme="majorBidi"/>
          <w:bCs/>
          <w:sz w:val="22"/>
          <w:szCs w:val="22"/>
        </w:rPr>
        <w:t xml:space="preserve">the very formalization and legibility processes </w:t>
      </w:r>
      <w:r w:rsidR="00065872">
        <w:rPr>
          <w:rFonts w:asciiTheme="majorBidi" w:hAnsiTheme="majorBidi" w:cstheme="majorBidi"/>
          <w:bCs/>
          <w:sz w:val="22"/>
          <w:szCs w:val="22"/>
        </w:rPr>
        <w:fldChar w:fldCharType="begin"/>
      </w:r>
      <w:r w:rsidR="00065872">
        <w:rPr>
          <w:rFonts w:asciiTheme="majorBidi" w:hAnsiTheme="majorBidi" w:cstheme="majorBidi"/>
          <w:bCs/>
          <w:sz w:val="22"/>
          <w:szCs w:val="22"/>
        </w:rPr>
        <w:instrText xml:space="preserve"> ADDIN EN.CITE &lt;EndNote&gt;&lt;Cite&gt;&lt;Author&gt;Scott&lt;/Author&gt;&lt;Year&gt;1998&lt;/Year&gt;&lt;RecNum&gt;39081&lt;/RecNum&gt;&lt;DisplayText&gt;(Scott 1998)&lt;/DisplayText&gt;&lt;record&gt;&lt;rec-number&gt;39081&lt;/rec-number&gt;&lt;foreign-keys&gt;&lt;key app="EN" db-id="zd99pwsezrwdx5ep05ixvswmttr9paate0sd" timestamp="1492188176"&gt;39081&lt;/key&gt;&lt;/foreign-keys&gt;&lt;ref-type name="Book"&gt;6&lt;/ref-type&gt;&lt;contributors&gt;&lt;authors&gt;&lt;author&gt;Scott, James C.&lt;/author&gt;&lt;/authors&gt;&lt;/contributors&gt;&lt;titles&gt;&lt;title&gt;Seeing like a state : how certain schemes to improve the human condition have failed&lt;/title&gt;&lt;secondary-title&gt;Yale agrarian studies&lt;/secondary-title&gt;&lt;/titles&gt;&lt;pages&gt;445&lt;/pages&gt;&lt;keywords&gt;&lt;keyword&gt;Central planning Social aspects.&lt;/keyword&gt;&lt;keyword&gt;Social engineering.&lt;/keyword&gt;&lt;keyword&gt;Authoritarianism.&lt;/keyword&gt;&lt;/keywords&gt;&lt;dates&gt;&lt;year&gt;1998&lt;/year&gt;&lt;/dates&gt;&lt;pub-location&gt;New Haven, CT ; London&lt;/pub-location&gt;&lt;publisher&gt;Yale University Press&lt;/publisher&gt;&lt;isbn&gt;0300078153 (pbk. alk. paper)&amp;#xD;0300070160 (cloth alk. paper)&lt;/isbn&gt;&lt;call-num&gt;HD87.5 .S365 1998&amp;#xD;338.9&lt;/call-num&gt;&lt;urls&gt;&lt;/urls&gt;&lt;/record&gt;&lt;/Cite&gt;&lt;/EndNote&gt;</w:instrText>
      </w:r>
      <w:r w:rsidR="00065872">
        <w:rPr>
          <w:rFonts w:asciiTheme="majorBidi" w:hAnsiTheme="majorBidi" w:cstheme="majorBidi"/>
          <w:bCs/>
          <w:sz w:val="22"/>
          <w:szCs w:val="22"/>
        </w:rPr>
        <w:fldChar w:fldCharType="separate"/>
      </w:r>
      <w:r w:rsidR="00065872">
        <w:rPr>
          <w:rFonts w:asciiTheme="majorBidi" w:hAnsiTheme="majorBidi" w:cstheme="majorBidi"/>
          <w:bCs/>
          <w:noProof/>
          <w:sz w:val="22"/>
          <w:szCs w:val="22"/>
        </w:rPr>
        <w:t>(Scott 1998)</w:t>
      </w:r>
      <w:r w:rsidR="00065872">
        <w:rPr>
          <w:rFonts w:asciiTheme="majorBidi" w:hAnsiTheme="majorBidi" w:cstheme="majorBidi"/>
          <w:bCs/>
          <w:sz w:val="22"/>
          <w:szCs w:val="22"/>
        </w:rPr>
        <w:fldChar w:fldCharType="end"/>
      </w:r>
      <w:r w:rsidR="00065872" w:rsidRPr="009808E0">
        <w:rPr>
          <w:rFonts w:asciiTheme="majorBidi" w:hAnsiTheme="majorBidi" w:cstheme="majorBidi"/>
          <w:bCs/>
          <w:sz w:val="22"/>
          <w:szCs w:val="22"/>
        </w:rPr>
        <w:t xml:space="preserve"> that underline </w:t>
      </w:r>
      <w:r w:rsidR="00065872">
        <w:rPr>
          <w:rFonts w:asciiTheme="majorBidi" w:hAnsiTheme="majorBidi" w:cstheme="majorBidi"/>
          <w:bCs/>
          <w:sz w:val="22"/>
          <w:szCs w:val="22"/>
        </w:rPr>
        <w:t xml:space="preserve">capacity </w:t>
      </w:r>
      <w:r w:rsidR="00FD7B09">
        <w:rPr>
          <w:rFonts w:asciiTheme="majorBidi" w:hAnsiTheme="majorBidi" w:cstheme="majorBidi"/>
          <w:bCs/>
          <w:sz w:val="22"/>
          <w:szCs w:val="22"/>
        </w:rPr>
        <w:t xml:space="preserve">building </w:t>
      </w:r>
      <w:r w:rsidR="00065872">
        <w:rPr>
          <w:rFonts w:asciiTheme="majorBidi" w:hAnsiTheme="majorBidi" w:cstheme="majorBidi"/>
          <w:bCs/>
          <w:sz w:val="22"/>
          <w:szCs w:val="22"/>
        </w:rPr>
        <w:t xml:space="preserve">efforts </w:t>
      </w:r>
      <w:r w:rsidR="00FD7B09">
        <w:rPr>
          <w:rFonts w:asciiTheme="majorBidi" w:hAnsiTheme="majorBidi" w:cstheme="majorBidi"/>
          <w:bCs/>
          <w:sz w:val="22"/>
          <w:szCs w:val="22"/>
        </w:rPr>
        <w:t xml:space="preserve">undermine, by their very nature, </w:t>
      </w:r>
      <w:r w:rsidR="00065872" w:rsidRPr="009808E0">
        <w:rPr>
          <w:rFonts w:asciiTheme="majorBidi" w:hAnsiTheme="majorBidi" w:cstheme="majorBidi"/>
          <w:bCs/>
          <w:sz w:val="22"/>
          <w:szCs w:val="22"/>
        </w:rPr>
        <w:t xml:space="preserve">informal or traditional approaches. </w:t>
      </w:r>
      <w:r w:rsidR="0026526E">
        <w:rPr>
          <w:rFonts w:asciiTheme="majorBidi" w:hAnsiTheme="majorBidi" w:cstheme="majorBidi"/>
          <w:bCs/>
          <w:sz w:val="22"/>
          <w:szCs w:val="22"/>
        </w:rPr>
        <w:t xml:space="preserve">Cashore and Nathan </w:t>
      </w:r>
      <w:r w:rsidR="009B128E">
        <w:rPr>
          <w:rFonts w:asciiTheme="majorBidi" w:hAnsiTheme="majorBidi" w:cstheme="majorBidi"/>
          <w:bCs/>
          <w:sz w:val="22"/>
          <w:szCs w:val="22"/>
        </w:rPr>
        <w:t xml:space="preserve">(in progress) </w:t>
      </w:r>
      <w:r w:rsidR="0026526E">
        <w:rPr>
          <w:rFonts w:asciiTheme="majorBidi" w:hAnsiTheme="majorBidi" w:cstheme="majorBidi"/>
          <w:bCs/>
          <w:sz w:val="22"/>
          <w:szCs w:val="22"/>
        </w:rPr>
        <w:t xml:space="preserve">review empirical research on </w:t>
      </w:r>
      <w:r w:rsidR="004D195B">
        <w:rPr>
          <w:rFonts w:asciiTheme="majorBidi" w:hAnsiTheme="majorBidi" w:cstheme="majorBidi"/>
          <w:bCs/>
          <w:sz w:val="22"/>
          <w:szCs w:val="22"/>
        </w:rPr>
        <w:t xml:space="preserve">one or more good governance subcomponents </w:t>
      </w:r>
      <w:r w:rsidR="0026526E">
        <w:rPr>
          <w:rFonts w:asciiTheme="majorBidi" w:hAnsiTheme="majorBidi" w:cstheme="majorBidi"/>
          <w:bCs/>
          <w:sz w:val="22"/>
          <w:szCs w:val="22"/>
        </w:rPr>
        <w:t xml:space="preserve">to </w:t>
      </w:r>
      <w:r w:rsidR="004D195B">
        <w:rPr>
          <w:rFonts w:asciiTheme="majorBidi" w:hAnsiTheme="majorBidi" w:cstheme="majorBidi"/>
          <w:bCs/>
          <w:sz w:val="22"/>
          <w:szCs w:val="22"/>
        </w:rPr>
        <w:t xml:space="preserve">reveal </w:t>
      </w:r>
      <w:r w:rsidR="0026526E">
        <w:rPr>
          <w:rFonts w:asciiTheme="majorBidi" w:hAnsiTheme="majorBidi" w:cstheme="majorBidi"/>
          <w:bCs/>
          <w:sz w:val="22"/>
          <w:szCs w:val="22"/>
        </w:rPr>
        <w:t xml:space="preserve">the results of these paradoxes when transnational actors unleash finance or market driven transnational governance: </w:t>
      </w:r>
      <w:r w:rsidR="004D195B">
        <w:rPr>
          <w:rFonts w:asciiTheme="majorBidi" w:hAnsiTheme="majorBidi" w:cstheme="majorBidi"/>
          <w:bCs/>
          <w:sz w:val="22"/>
          <w:szCs w:val="22"/>
        </w:rPr>
        <w:t xml:space="preserve">simultaneous </w:t>
      </w:r>
      <w:r w:rsidR="00065872" w:rsidRPr="004D195B">
        <w:rPr>
          <w:rFonts w:asciiTheme="majorBidi" w:hAnsiTheme="majorBidi" w:cstheme="majorBidi"/>
          <w:b/>
          <w:sz w:val="22"/>
          <w:szCs w:val="22"/>
        </w:rPr>
        <w:t>countervailing, negative, and non-existent</w:t>
      </w:r>
      <w:r w:rsidR="004D195B">
        <w:rPr>
          <w:rFonts w:asciiTheme="majorBidi" w:hAnsiTheme="majorBidi" w:cstheme="majorBidi"/>
          <w:b/>
          <w:sz w:val="22"/>
          <w:szCs w:val="22"/>
        </w:rPr>
        <w:t xml:space="preserve"> impacts.</w:t>
      </w:r>
      <w:r w:rsidR="00CB73BB">
        <w:rPr>
          <w:rStyle w:val="EndnoteReference"/>
          <w:bCs/>
          <w:sz w:val="22"/>
          <w:szCs w:val="22"/>
        </w:rPr>
        <w:endnoteReference w:id="3"/>
      </w:r>
      <w:r w:rsidR="00CB73BB">
        <w:rPr>
          <w:bCs/>
          <w:sz w:val="22"/>
          <w:szCs w:val="22"/>
        </w:rPr>
        <w:t xml:space="preserve">  </w:t>
      </w:r>
    </w:p>
    <w:p w14:paraId="630F2446" w14:textId="77777777" w:rsidR="00A152BA" w:rsidRDefault="00A152BA" w:rsidP="00A152BA">
      <w:pPr>
        <w:tabs>
          <w:tab w:val="left" w:pos="720"/>
        </w:tabs>
        <w:contextualSpacing/>
        <w:mirrorIndents/>
        <w:rPr>
          <w:sz w:val="22"/>
          <w:szCs w:val="22"/>
        </w:rPr>
      </w:pPr>
    </w:p>
    <w:p w14:paraId="56EF7E13" w14:textId="77777777" w:rsidR="00A152BA" w:rsidRDefault="00A152BA" w:rsidP="00A152BA">
      <w:pPr>
        <w:ind w:firstLine="720"/>
        <w:contextualSpacing/>
        <w:mirrorIndents/>
        <w:rPr>
          <w:rFonts w:asciiTheme="majorBidi" w:hAnsiTheme="majorBidi" w:cstheme="majorBidi"/>
          <w:sz w:val="22"/>
          <w:szCs w:val="22"/>
        </w:rPr>
      </w:pPr>
      <w:r>
        <w:rPr>
          <w:rFonts w:asciiTheme="majorBidi" w:hAnsiTheme="majorBidi" w:cstheme="majorBidi"/>
          <w:sz w:val="22"/>
          <w:szCs w:val="22"/>
        </w:rPr>
        <w:t xml:space="preserve">Cashore and Nathan argue that the good governance norm complex is so engrained within most transnational efforts, that when empirical evidence and “lessons learned” exercises reveals a range of countervailing, negative, or non-existent impacts that confront the norm complex’s causal beliefs, transnational actors treat this as a tool </w:t>
      </w:r>
      <w:r w:rsidRPr="007F4C3F">
        <w:rPr>
          <w:rFonts w:asciiTheme="majorBidi" w:hAnsiTheme="majorBidi" w:cstheme="majorBidi"/>
          <w:i/>
          <w:iCs/>
          <w:sz w:val="22"/>
          <w:szCs w:val="22"/>
        </w:rPr>
        <w:t>design problem</w:t>
      </w:r>
      <w:r>
        <w:rPr>
          <w:rFonts w:asciiTheme="majorBidi" w:hAnsiTheme="majorBidi" w:cstheme="majorBidi"/>
          <w:sz w:val="22"/>
          <w:szCs w:val="22"/>
        </w:rPr>
        <w:t xml:space="preserve">. The result is either an adaptation of the existing tool, or the creation of a new one. This leads to the proliferation of finance and market driven policy interventions, and, subsequently, calls for “coherence” to address the fragmentation. This, in turn, leads to a series of tragic efforts to “learn from” previous experiments about how to achieve good governance reforms, rather than interrogating the inherent paradoxes of the norm complex itself. </w:t>
      </w:r>
    </w:p>
    <w:p w14:paraId="3CC48747" w14:textId="77777777" w:rsidR="00D735E8" w:rsidRDefault="00D735E8" w:rsidP="00B827D3">
      <w:pPr>
        <w:tabs>
          <w:tab w:val="left" w:pos="720"/>
        </w:tabs>
        <w:contextualSpacing/>
        <w:mirrorIndents/>
        <w:rPr>
          <w:rFonts w:asciiTheme="majorBidi" w:hAnsiTheme="majorBidi" w:cstheme="majorBidi"/>
          <w:sz w:val="22"/>
          <w:szCs w:val="22"/>
        </w:rPr>
      </w:pPr>
    </w:p>
    <w:p w14:paraId="5A86899B" w14:textId="77777777" w:rsidR="004D195B" w:rsidRPr="005A7DFC" w:rsidRDefault="004D195B" w:rsidP="00B827D3">
      <w:pPr>
        <w:contextualSpacing/>
        <w:mirrorIndents/>
        <w:rPr>
          <w:sz w:val="22"/>
          <w:szCs w:val="22"/>
        </w:rPr>
      </w:pPr>
    </w:p>
    <w:p w14:paraId="7659DED7" w14:textId="77777777" w:rsidR="005A7DFC" w:rsidRPr="00364A19" w:rsidRDefault="00EF0A7D" w:rsidP="00B827D3">
      <w:pPr>
        <w:pStyle w:val="ListParagraph"/>
        <w:numPr>
          <w:ilvl w:val="0"/>
          <w:numId w:val="2"/>
        </w:numPr>
        <w:mirrorIndents/>
        <w:rPr>
          <w:rFonts w:ascii="Times New Roman" w:hAnsi="Times New Roman" w:cs="Times New Roman"/>
          <w:b/>
          <w:bCs/>
          <w:sz w:val="22"/>
          <w:szCs w:val="22"/>
        </w:rPr>
      </w:pPr>
      <w:r>
        <w:rPr>
          <w:rFonts w:ascii="Times New Roman" w:hAnsi="Times New Roman" w:cs="Times New Roman"/>
          <w:b/>
          <w:bCs/>
          <w:sz w:val="22"/>
          <w:szCs w:val="22"/>
        </w:rPr>
        <w:t xml:space="preserve">The Emergence of </w:t>
      </w:r>
      <w:r w:rsidR="005A7DFC" w:rsidRPr="00364A19">
        <w:rPr>
          <w:rFonts w:ascii="Times New Roman" w:hAnsi="Times New Roman" w:cs="Times New Roman"/>
          <w:b/>
          <w:bCs/>
          <w:sz w:val="22"/>
          <w:szCs w:val="22"/>
        </w:rPr>
        <w:t>Financ</w:t>
      </w:r>
      <w:r>
        <w:rPr>
          <w:rFonts w:ascii="Times New Roman" w:hAnsi="Times New Roman" w:cs="Times New Roman"/>
          <w:b/>
          <w:bCs/>
          <w:sz w:val="22"/>
          <w:szCs w:val="22"/>
        </w:rPr>
        <w:t>e</w:t>
      </w:r>
      <w:r w:rsidR="005A7DFC" w:rsidRPr="00364A19">
        <w:rPr>
          <w:rFonts w:ascii="Times New Roman" w:hAnsi="Times New Roman" w:cs="Times New Roman"/>
          <w:b/>
          <w:bCs/>
          <w:sz w:val="22"/>
          <w:szCs w:val="22"/>
        </w:rPr>
        <w:t xml:space="preserve"> and Market Driven </w:t>
      </w:r>
      <w:r>
        <w:rPr>
          <w:rFonts w:ascii="Times New Roman" w:hAnsi="Times New Roman" w:cs="Times New Roman"/>
          <w:b/>
          <w:bCs/>
          <w:sz w:val="22"/>
          <w:szCs w:val="22"/>
        </w:rPr>
        <w:t xml:space="preserve">Transnational </w:t>
      </w:r>
      <w:r w:rsidR="005A7DFC" w:rsidRPr="00364A19">
        <w:rPr>
          <w:rFonts w:ascii="Times New Roman" w:hAnsi="Times New Roman" w:cs="Times New Roman"/>
          <w:b/>
          <w:bCs/>
          <w:sz w:val="22"/>
          <w:szCs w:val="22"/>
        </w:rPr>
        <w:t xml:space="preserve">Solutions </w:t>
      </w:r>
      <w:r>
        <w:rPr>
          <w:rFonts w:ascii="Times New Roman" w:hAnsi="Times New Roman" w:cs="Times New Roman"/>
          <w:b/>
          <w:bCs/>
          <w:sz w:val="22"/>
          <w:szCs w:val="22"/>
        </w:rPr>
        <w:t xml:space="preserve">for Promoting </w:t>
      </w:r>
      <w:r w:rsidRPr="00364A19">
        <w:rPr>
          <w:rFonts w:ascii="Times New Roman" w:hAnsi="Times New Roman" w:cs="Times New Roman"/>
          <w:b/>
          <w:bCs/>
          <w:sz w:val="22"/>
          <w:szCs w:val="22"/>
        </w:rPr>
        <w:t xml:space="preserve">Good Governance </w:t>
      </w:r>
      <w:r w:rsidR="00D4256D">
        <w:rPr>
          <w:rFonts w:ascii="Times New Roman" w:hAnsi="Times New Roman" w:cs="Times New Roman"/>
          <w:b/>
          <w:bCs/>
          <w:sz w:val="22"/>
          <w:szCs w:val="22"/>
        </w:rPr>
        <w:t>in the Global South</w:t>
      </w:r>
    </w:p>
    <w:p w14:paraId="70C6CEA5" w14:textId="77777777" w:rsidR="005A7DFC" w:rsidRPr="005A7DFC" w:rsidRDefault="005A7DFC" w:rsidP="00B827D3">
      <w:pPr>
        <w:widowControl w:val="0"/>
        <w:contextualSpacing/>
        <w:mirrorIndents/>
        <w:rPr>
          <w:rFonts w:eastAsiaTheme="minorEastAsia"/>
          <w:sz w:val="22"/>
          <w:szCs w:val="22"/>
        </w:rPr>
      </w:pPr>
    </w:p>
    <w:p w14:paraId="15F2898E" w14:textId="77777777" w:rsidR="00226E25" w:rsidRDefault="007136C5" w:rsidP="00B827D3">
      <w:pPr>
        <w:widowControl w:val="0"/>
        <w:ind w:firstLine="720"/>
        <w:contextualSpacing/>
        <w:mirrorIndents/>
        <w:rPr>
          <w:sz w:val="22"/>
          <w:szCs w:val="22"/>
        </w:rPr>
      </w:pPr>
      <w:r>
        <w:rPr>
          <w:rFonts w:eastAsiaTheme="minorEastAsia"/>
          <w:sz w:val="22"/>
          <w:szCs w:val="22"/>
        </w:rPr>
        <w:t xml:space="preserve">The emergence of, and interest in, finance and market driven initiatives </w:t>
      </w:r>
      <w:r w:rsidR="004065C0">
        <w:rPr>
          <w:rFonts w:eastAsiaTheme="minorEastAsia"/>
          <w:sz w:val="22"/>
          <w:szCs w:val="22"/>
        </w:rPr>
        <w:t xml:space="preserve">as a means to foster “good governance” </w:t>
      </w:r>
      <w:r>
        <w:rPr>
          <w:rFonts w:eastAsiaTheme="minorEastAsia"/>
          <w:sz w:val="22"/>
          <w:szCs w:val="22"/>
        </w:rPr>
        <w:t xml:space="preserve">can be traced back as far as </w:t>
      </w:r>
      <w:r w:rsidR="005A7DFC" w:rsidRPr="005A7DFC">
        <w:rPr>
          <w:rFonts w:eastAsiaTheme="minorEastAsia"/>
          <w:sz w:val="22"/>
          <w:szCs w:val="22"/>
        </w:rPr>
        <w:t>post</w:t>
      </w:r>
      <w:r w:rsidR="00B748D3">
        <w:rPr>
          <w:rFonts w:eastAsiaTheme="minorEastAsia"/>
          <w:sz w:val="22"/>
          <w:szCs w:val="22"/>
        </w:rPr>
        <w:t xml:space="preserve">-World War II </w:t>
      </w:r>
      <w:r w:rsidR="005A7DFC" w:rsidRPr="005A7DFC">
        <w:rPr>
          <w:rFonts w:eastAsiaTheme="minorEastAsia"/>
          <w:sz w:val="22"/>
          <w:szCs w:val="22"/>
        </w:rPr>
        <w:t xml:space="preserve">liberal </w:t>
      </w:r>
      <w:r>
        <w:rPr>
          <w:rFonts w:eastAsiaTheme="minorEastAsia"/>
          <w:sz w:val="22"/>
          <w:szCs w:val="22"/>
        </w:rPr>
        <w:t xml:space="preserve">economic and </w:t>
      </w:r>
      <w:r w:rsidR="005A7DFC" w:rsidRPr="005A7DFC">
        <w:rPr>
          <w:rFonts w:eastAsiaTheme="minorEastAsia"/>
          <w:sz w:val="22"/>
          <w:szCs w:val="22"/>
        </w:rPr>
        <w:t>development</w:t>
      </w:r>
      <w:r>
        <w:rPr>
          <w:rFonts w:eastAsiaTheme="minorEastAsia"/>
          <w:sz w:val="22"/>
          <w:szCs w:val="22"/>
        </w:rPr>
        <w:t xml:space="preserve"> order</w:t>
      </w:r>
      <w:r w:rsidR="004065C0">
        <w:rPr>
          <w:rFonts w:eastAsiaTheme="minorEastAsia"/>
          <w:sz w:val="22"/>
          <w:szCs w:val="22"/>
        </w:rPr>
        <w:t xml:space="preserve">. Recognition that </w:t>
      </w:r>
      <w:r w:rsidR="005A7DFC">
        <w:rPr>
          <w:rFonts w:eastAsiaTheme="minorEastAsia"/>
          <w:sz w:val="22"/>
          <w:szCs w:val="22"/>
        </w:rPr>
        <w:t>unanticipated negative outcomes</w:t>
      </w:r>
      <w:r w:rsidR="004065C0">
        <w:rPr>
          <w:rFonts w:eastAsiaTheme="minorEastAsia"/>
          <w:sz w:val="22"/>
          <w:szCs w:val="22"/>
        </w:rPr>
        <w:t xml:space="preserve">, </w:t>
      </w:r>
      <w:r w:rsidR="005A7DFC">
        <w:rPr>
          <w:rFonts w:eastAsiaTheme="minorEastAsia"/>
          <w:sz w:val="22"/>
          <w:szCs w:val="22"/>
        </w:rPr>
        <w:t>such  economic growth coinciding with loss of biodiversity conservation and community rights</w:t>
      </w:r>
      <w:r w:rsidR="004065C0">
        <w:rPr>
          <w:rFonts w:eastAsiaTheme="minorEastAsia"/>
          <w:sz w:val="22"/>
          <w:szCs w:val="22"/>
        </w:rPr>
        <w:t xml:space="preserve">, </w:t>
      </w:r>
      <w:r w:rsidR="005A7DFC">
        <w:rPr>
          <w:rFonts w:eastAsiaTheme="minorEastAsia"/>
          <w:sz w:val="22"/>
          <w:szCs w:val="22"/>
        </w:rPr>
        <w:fldChar w:fldCharType="begin"/>
      </w:r>
      <w:r w:rsidR="005A7DFC">
        <w:rPr>
          <w:rFonts w:eastAsiaTheme="minorEastAsia"/>
          <w:sz w:val="22"/>
          <w:szCs w:val="22"/>
        </w:rPr>
        <w:instrText xml:space="preserve"> ADDIN EN.CITE &lt;EndNote&gt;&lt;Cite&gt;&lt;Author&gt;ARD&lt;/Author&gt;&lt;Year&gt;2004&lt;/Year&gt;&lt;RecNum&gt;23&lt;/RecNum&gt;&lt;DisplayText&gt;(ARD 2004)&lt;/DisplayText&gt;&lt;record&gt;&lt;rec-number&gt;23&lt;/rec-number&gt;&lt;foreign-keys&gt;&lt;key app="EN" db-id="app2xzfei0tws8epas05f2zpdasps9aaaww2" timestamp="1543338989"&gt;23&lt;/key&gt;&lt;/foreign-keys&gt;&lt;ref-type name="Government Document"&gt;46&lt;/ref-type&gt;&lt;contributors&gt;&lt;authors&gt;&lt;author&gt;ARD, Inc.&lt;/author&gt;&lt;/authors&gt;&lt;secondary-authors&gt;&lt;author&gt;USAID/Cambodia &lt;/author&gt;&lt;/secondary-authors&gt;&lt;/contributors&gt;&lt;titles&gt;&lt;title&gt;Cambodia. An assessment of forest conflict at the community level&lt;/title&gt;&lt;/titles&gt;&lt;dates&gt;&lt;year&gt;2004&lt;/year&gt;&lt;/dates&gt;&lt;urls&gt;&lt;/urls&gt;&lt;custom1&gt;USAID&lt;/custom1&gt;&lt;/record&gt;&lt;/Cite&gt;&lt;/EndNote&gt;</w:instrText>
      </w:r>
      <w:r w:rsidR="005A7DFC">
        <w:rPr>
          <w:rFonts w:eastAsiaTheme="minorEastAsia"/>
          <w:sz w:val="22"/>
          <w:szCs w:val="22"/>
        </w:rPr>
        <w:fldChar w:fldCharType="separate"/>
      </w:r>
      <w:r w:rsidR="005A7DFC">
        <w:rPr>
          <w:rFonts w:eastAsiaTheme="minorEastAsia"/>
          <w:noProof/>
          <w:sz w:val="22"/>
          <w:szCs w:val="22"/>
        </w:rPr>
        <w:t>(ARD 2004)</w:t>
      </w:r>
      <w:r w:rsidR="005A7DFC">
        <w:rPr>
          <w:rFonts w:eastAsiaTheme="minorEastAsia"/>
          <w:sz w:val="22"/>
          <w:szCs w:val="22"/>
        </w:rPr>
        <w:fldChar w:fldCharType="end"/>
      </w:r>
      <w:r w:rsidR="004065C0">
        <w:rPr>
          <w:rFonts w:eastAsiaTheme="minorEastAsia"/>
          <w:sz w:val="22"/>
          <w:szCs w:val="22"/>
        </w:rPr>
        <w:t>, led transnational organizations to champion</w:t>
      </w:r>
      <w:r w:rsidR="004065C0" w:rsidRPr="00C11DD7">
        <w:t xml:space="preserve"> </w:t>
      </w:r>
      <w:r w:rsidR="004065C0">
        <w:rPr>
          <w:rFonts w:asciiTheme="majorBidi" w:hAnsiTheme="majorBidi" w:cstheme="majorBidi"/>
          <w:sz w:val="22"/>
          <w:szCs w:val="22"/>
        </w:rPr>
        <w:fldChar w:fldCharType="begin"/>
      </w:r>
      <w:r w:rsidR="004065C0">
        <w:rPr>
          <w:rFonts w:asciiTheme="majorBidi" w:hAnsiTheme="majorBidi" w:cstheme="majorBidi"/>
          <w:sz w:val="22"/>
          <w:szCs w:val="22"/>
        </w:rPr>
        <w:instrText xml:space="preserve"> ADDIN EN.CITE &lt;EndNote&gt;&lt;Cite&gt;&lt;Author&gt;The World Bank&lt;/Author&gt;&lt;Year&gt;2017&lt;/Year&gt;&lt;RecNum&gt;82268&lt;/RecNum&gt;&lt;DisplayText&gt;(The World Bank 2017)&lt;/DisplayText&gt;&lt;record&gt;&lt;rec-number&gt;82268&lt;/rec-number&gt;&lt;foreign-keys&gt;&lt;key app="EN" db-id="zd99pwsezrwdx5ep05ixvswmttr9paate0sd" timestamp="1544887368"&gt;82268&lt;/key&gt;&lt;/foreign-keys&gt;&lt;ref-type name="Report"&gt;27&lt;/ref-type&gt;&lt;contributors&gt;&lt;authors&gt;&lt;author&gt;The World Bank,&lt;/author&gt;&lt;/authors&gt;&lt;subsidiary-authors&gt;&lt;author&gt;Independent Evaluation Group, The World Bank&lt;/author&gt;&lt;/subsidiary-authors&gt;&lt;/contributors&gt;&lt;titles&gt;&lt;title&gt;Demand for Good Governance Project: Cambodia&lt;/title&gt;&lt;secondary-title&gt;Financial, Private Sector, and Sustainable Development&lt;/secondary-title&gt;&lt;/titles&gt;&lt;number&gt;Report No. 116799&lt;/number&gt;&lt;dates&gt;&lt;year&gt;2017&lt;/year&gt;&lt;pub-dates&gt;&lt;date&gt;June 26&lt;/date&gt;&lt;/pub-dates&gt;&lt;/dates&gt;&lt;publisher&gt;The World Bank&lt;/publisher&gt;&lt;isbn&gt;Report No. 49572-GLB&lt;/isbn&gt;&lt;urls&gt;&lt;/urls&gt;&lt;/record&gt;&lt;/Cite&gt;&lt;/EndNote&gt;</w:instrText>
      </w:r>
      <w:r w:rsidR="004065C0">
        <w:rPr>
          <w:rFonts w:asciiTheme="majorBidi" w:hAnsiTheme="majorBidi" w:cstheme="majorBidi"/>
          <w:sz w:val="22"/>
          <w:szCs w:val="22"/>
        </w:rPr>
        <w:fldChar w:fldCharType="separate"/>
      </w:r>
      <w:r w:rsidR="004065C0">
        <w:rPr>
          <w:rFonts w:asciiTheme="majorBidi" w:hAnsiTheme="majorBidi" w:cstheme="majorBidi"/>
          <w:noProof/>
          <w:sz w:val="22"/>
          <w:szCs w:val="22"/>
        </w:rPr>
        <w:t>(The World Bank 2017)</w:t>
      </w:r>
      <w:r w:rsidR="004065C0">
        <w:rPr>
          <w:rFonts w:asciiTheme="majorBidi" w:hAnsiTheme="majorBidi" w:cstheme="majorBidi"/>
          <w:sz w:val="22"/>
          <w:szCs w:val="22"/>
        </w:rPr>
        <w:fldChar w:fldCharType="end"/>
      </w:r>
      <w:r w:rsidR="004065C0">
        <w:rPr>
          <w:rFonts w:eastAsiaTheme="minorEastAsia"/>
          <w:sz w:val="22"/>
          <w:szCs w:val="22"/>
        </w:rPr>
        <w:t xml:space="preserve">, or embed, social and environmental stewardship within their </w:t>
      </w:r>
      <w:r w:rsidR="00641824">
        <w:rPr>
          <w:rFonts w:eastAsiaTheme="minorEastAsia"/>
          <w:sz w:val="22"/>
          <w:szCs w:val="22"/>
        </w:rPr>
        <w:t xml:space="preserve">development models </w:t>
      </w:r>
      <w:r w:rsidR="003B43AD">
        <w:rPr>
          <w:rFonts w:eastAsiaTheme="minorEastAsia"/>
          <w:sz w:val="22"/>
          <w:szCs w:val="22"/>
        </w:rPr>
        <w:fldChar w:fldCharType="begin"/>
      </w:r>
      <w:r w:rsidR="00445956">
        <w:rPr>
          <w:rFonts w:eastAsiaTheme="minorEastAsia"/>
          <w:sz w:val="22"/>
          <w:szCs w:val="22"/>
        </w:rPr>
        <w:instrText xml:space="preserve"> ADDIN EN.CITE &lt;EndNote&gt;&lt;Cite&gt;&lt;Author&gt;Ruggie&lt;/Author&gt;&lt;Year&gt;2002&lt;/Year&gt;&lt;RecNum&gt;34378&lt;/RecNum&gt;&lt;DisplayText&gt;(Ruggie 2002)&lt;/DisplayText&gt;&lt;record&gt;&lt;rec-number&gt;34378&lt;/rec-number&gt;&lt;foreign-keys&gt;&lt;key app="EN" db-id="zd99pwsezrwdx5ep05ixvswmttr9paate0sd" timestamp="1492188174"&gt;34378&lt;/key&gt;&lt;/foreign-keys&gt;&lt;ref-type name="Conference Proceedings"&gt;10&lt;/ref-type&gt;&lt;contributors&gt;&lt;authors&gt;&lt;author&gt;John Gerard Ruggie&lt;/author&gt;&lt;/authors&gt;&lt;/contributors&gt;&lt;titles&gt;&lt;title&gt;Taking Embedded Liberalism Global: The Corporate Connection&lt;/title&gt;&lt;secondary-title&gt;Canadian Congress of the Social Sciences and Humanities&lt;/secondary-title&gt;&lt;/titles&gt;&lt;number&gt; May 29, 2002&lt;/number&gt;&lt;keywords&gt;&lt;keyword&gt;certification&lt;/keyword&gt;&lt;keyword&gt;green labeling&lt;/keyword&gt;&lt;keyword&gt;bc book&lt;/keyword&gt;&lt;keyword&gt;privatization of environmental governance&lt;/keyword&gt;&lt;/keywords&gt;&lt;dates&gt;&lt;year&gt;2002&lt;/year&gt;&lt;/dates&gt;&lt;pub-location&gt;University of Toronto&lt;/pub-location&gt;&lt;urls&gt;&lt;/urls&gt;&lt;/record&gt;&lt;/Cite&gt;&lt;/EndNote&gt;</w:instrText>
      </w:r>
      <w:r w:rsidR="003B43AD">
        <w:rPr>
          <w:rFonts w:eastAsiaTheme="minorEastAsia"/>
          <w:sz w:val="22"/>
          <w:szCs w:val="22"/>
        </w:rPr>
        <w:fldChar w:fldCharType="separate"/>
      </w:r>
      <w:r w:rsidR="00445956">
        <w:rPr>
          <w:rFonts w:eastAsiaTheme="minorEastAsia"/>
          <w:noProof/>
          <w:sz w:val="22"/>
          <w:szCs w:val="22"/>
        </w:rPr>
        <w:t>(Ruggie 2002)</w:t>
      </w:r>
      <w:r w:rsidR="003B43AD">
        <w:rPr>
          <w:rFonts w:eastAsiaTheme="minorEastAsia"/>
          <w:sz w:val="22"/>
          <w:szCs w:val="22"/>
        </w:rPr>
        <w:fldChar w:fldCharType="end"/>
      </w:r>
      <w:r w:rsidR="00B748D3">
        <w:rPr>
          <w:rFonts w:eastAsiaTheme="minorEastAsia"/>
          <w:sz w:val="22"/>
          <w:szCs w:val="22"/>
        </w:rPr>
        <w:t xml:space="preserve">. </w:t>
      </w:r>
      <w:r w:rsidR="005A7DFC">
        <w:rPr>
          <w:rFonts w:eastAsiaTheme="minorEastAsia"/>
          <w:sz w:val="22"/>
          <w:szCs w:val="22"/>
        </w:rPr>
        <w:t xml:space="preserve">The result was a series of finance and market driven “policy experiments” that </w:t>
      </w:r>
      <w:r w:rsidR="00641824">
        <w:rPr>
          <w:rFonts w:eastAsiaTheme="minorEastAsia"/>
          <w:sz w:val="22"/>
          <w:szCs w:val="22"/>
        </w:rPr>
        <w:t xml:space="preserve">would come to reinforce key components of the </w:t>
      </w:r>
      <w:r w:rsidR="005A7DFC">
        <w:rPr>
          <w:sz w:val="22"/>
          <w:szCs w:val="22"/>
        </w:rPr>
        <w:t>good governance norm complex in including subcomponents such as “</w:t>
      </w:r>
      <w:r w:rsidR="005A7DFC" w:rsidRPr="00CE356F">
        <w:rPr>
          <w:sz w:val="22"/>
          <w:szCs w:val="22"/>
        </w:rPr>
        <w:t>transparency</w:t>
      </w:r>
      <w:r w:rsidR="005A7DFC">
        <w:rPr>
          <w:sz w:val="22"/>
          <w:szCs w:val="22"/>
        </w:rPr>
        <w:t xml:space="preserve">”, and capacity building subcomponents including “rule of law”, enforcement, and technical knowledge. </w:t>
      </w:r>
    </w:p>
    <w:p w14:paraId="1493B892" w14:textId="77777777" w:rsidR="00FE060C" w:rsidRDefault="00FE060C" w:rsidP="00B827D3">
      <w:pPr>
        <w:widowControl w:val="0"/>
        <w:ind w:firstLine="720"/>
        <w:contextualSpacing/>
        <w:mirrorIndents/>
        <w:rPr>
          <w:sz w:val="22"/>
          <w:szCs w:val="22"/>
        </w:rPr>
      </w:pPr>
    </w:p>
    <w:p w14:paraId="021C846C" w14:textId="77777777" w:rsidR="005A7DFC" w:rsidRDefault="000469D8" w:rsidP="00B827D3">
      <w:pPr>
        <w:widowControl w:val="0"/>
        <w:ind w:firstLine="720"/>
        <w:contextualSpacing/>
        <w:mirrorIndents/>
        <w:rPr>
          <w:rFonts w:asciiTheme="majorBidi" w:hAnsiTheme="majorBidi" w:cstheme="majorBidi"/>
          <w:sz w:val="22"/>
          <w:szCs w:val="22"/>
        </w:rPr>
      </w:pPr>
      <w:r>
        <w:rPr>
          <w:rFonts w:asciiTheme="majorBidi" w:hAnsiTheme="majorBidi" w:cstheme="majorBidi"/>
          <w:sz w:val="22"/>
          <w:szCs w:val="22"/>
        </w:rPr>
        <w:t xml:space="preserve">Arguably nowhere is the manifestation of this orientation more prevalent than in efforts </w:t>
      </w:r>
      <w:r>
        <w:rPr>
          <w:rFonts w:asciiTheme="majorBidi" w:hAnsiTheme="majorBidi" w:cstheme="majorBidi"/>
          <w:sz w:val="22"/>
          <w:szCs w:val="22"/>
        </w:rPr>
        <w:lastRenderedPageBreak/>
        <w:t>to promote good governance in domestic forest sectors around the world. Since the early 1980s a</w:t>
      </w:r>
      <w:r w:rsidR="005A7DFC">
        <w:rPr>
          <w:rFonts w:asciiTheme="majorBidi" w:hAnsiTheme="majorBidi" w:cstheme="majorBidi"/>
          <w:sz w:val="22"/>
          <w:szCs w:val="22"/>
        </w:rPr>
        <w:t xml:space="preserve"> range of initiatives </w:t>
      </w:r>
      <w:r>
        <w:rPr>
          <w:rFonts w:asciiTheme="majorBidi" w:hAnsiTheme="majorBidi" w:cstheme="majorBidi"/>
          <w:sz w:val="22"/>
          <w:szCs w:val="22"/>
        </w:rPr>
        <w:t xml:space="preserve">have been </w:t>
      </w:r>
      <w:r w:rsidR="005A7DFC">
        <w:rPr>
          <w:rFonts w:asciiTheme="majorBidi" w:hAnsiTheme="majorBidi" w:cstheme="majorBidi"/>
          <w:sz w:val="22"/>
          <w:szCs w:val="22"/>
        </w:rPr>
        <w:t xml:space="preserve">designed to improve forest sustainability governance </w:t>
      </w:r>
      <w:r>
        <w:rPr>
          <w:rFonts w:asciiTheme="majorBidi" w:hAnsiTheme="majorBidi" w:cstheme="majorBidi"/>
          <w:sz w:val="22"/>
          <w:szCs w:val="22"/>
        </w:rPr>
        <w:t xml:space="preserve">through finance and market mechanisms. These include the </w:t>
      </w:r>
      <w:r w:rsidR="005A7DFC">
        <w:rPr>
          <w:rFonts w:asciiTheme="majorBidi" w:hAnsiTheme="majorBidi" w:cstheme="majorBidi"/>
          <w:sz w:val="22"/>
          <w:szCs w:val="22"/>
        </w:rPr>
        <w:t xml:space="preserve">International Tropical Timber Agreement </w:t>
      </w:r>
      <w:r w:rsidR="005A7DFC">
        <w:rPr>
          <w:rFonts w:asciiTheme="majorBidi" w:hAnsiTheme="majorBidi" w:cstheme="majorBidi"/>
          <w:sz w:val="22"/>
          <w:szCs w:val="22"/>
        </w:rPr>
        <w:fldChar w:fldCharType="begin"/>
      </w:r>
      <w:r w:rsidR="005A7DFC">
        <w:rPr>
          <w:rFonts w:asciiTheme="majorBidi" w:hAnsiTheme="majorBidi" w:cstheme="majorBidi"/>
          <w:sz w:val="22"/>
          <w:szCs w:val="22"/>
        </w:rPr>
        <w:instrText xml:space="preserve"> ADDIN EN.CITE &lt;EndNote&gt;&lt;Cite&gt;&lt;Author&gt;Gale&lt;/Author&gt;&lt;Year&gt;1998&lt;/Year&gt;&lt;RecNum&gt;39557&lt;/RecNum&gt;&lt;DisplayText&gt;(Gale 1998)&lt;/DisplayText&gt;&lt;record&gt;&lt;rec-number&gt;39557&lt;/rec-number&gt;&lt;foreign-keys&gt;&lt;key app="EN" db-id="zd99pwsezrwdx5ep05ixvswmttr9paate0sd" timestamp="1492188176"&gt;39557&lt;/key&gt;&lt;/foreign-keys&gt;&lt;ref-type name="Book"&gt;6&lt;/ref-type&gt;&lt;contributors&gt;&lt;authors&gt;&lt;author&gt;Gale, Fred P.&lt;/author&gt;&lt;/authors&gt;&lt;/contributors&gt;&lt;titles&gt;&lt;title&gt;The tropical timber trade regime&lt;/title&gt;&lt;secondary-title&gt;International political economy series.&lt;/secondary-title&gt;&lt;/titles&gt;&lt;pages&gt;xvi, 287&lt;/pages&gt;&lt;keywords&gt;&lt;keyword&gt;Deforestation Tropics.&lt;/keyword&gt;&lt;keyword&gt;Rain forests Management.&lt;/keyword&gt;&lt;keyword&gt;Forest management Tropics.&lt;/keyword&gt;&lt;keyword&gt;Forests and forestry International cooperation.&lt;/keyword&gt;&lt;keyword&gt;Logging Law and legislation.&lt;/keyword&gt;&lt;/keywords&gt;&lt;dates&gt;&lt;year&gt;1998&lt;/year&gt;&lt;/dates&gt;&lt;pub-location&gt;New York&lt;/pub-location&gt;&lt;publisher&gt;St. Martin&amp;apos;s Press&lt;/publisher&gt;&lt;isbn&gt;0312213174 (cloth)&lt;/isbn&gt;&lt;call-num&gt;SD418.3.T76 G35 1998&amp;#xD;333.75/13/0913&amp;#xD;SD 418.3 .T76G35 1998X&lt;/call-num&gt;&lt;urls&gt;&lt;/urls&gt;&lt;/record&gt;&lt;/Cite&gt;&lt;/EndNote&gt;</w:instrText>
      </w:r>
      <w:r w:rsidR="005A7DFC">
        <w:rPr>
          <w:rFonts w:asciiTheme="majorBidi" w:hAnsiTheme="majorBidi" w:cstheme="majorBidi"/>
          <w:sz w:val="22"/>
          <w:szCs w:val="22"/>
        </w:rPr>
        <w:fldChar w:fldCharType="separate"/>
      </w:r>
      <w:r w:rsidR="005A7DFC">
        <w:rPr>
          <w:rFonts w:asciiTheme="majorBidi" w:hAnsiTheme="majorBidi" w:cstheme="majorBidi"/>
          <w:noProof/>
          <w:sz w:val="22"/>
          <w:szCs w:val="22"/>
        </w:rPr>
        <w:t>(Gale 1998)</w:t>
      </w:r>
      <w:r w:rsidR="005A7DFC">
        <w:rPr>
          <w:rFonts w:asciiTheme="majorBidi" w:hAnsiTheme="majorBidi" w:cstheme="majorBidi"/>
          <w:sz w:val="22"/>
          <w:szCs w:val="22"/>
        </w:rPr>
        <w:fldChar w:fldCharType="end"/>
      </w:r>
      <w:r>
        <w:rPr>
          <w:rFonts w:asciiTheme="majorBidi" w:hAnsiTheme="majorBidi" w:cstheme="majorBidi"/>
          <w:sz w:val="22"/>
          <w:szCs w:val="22"/>
        </w:rPr>
        <w:t xml:space="preserve"> which attempted to promote sustainable development through South to North trade flows</w:t>
      </w:r>
      <w:r w:rsidR="005A7DFC">
        <w:rPr>
          <w:rFonts w:asciiTheme="majorBidi" w:hAnsiTheme="majorBidi" w:cstheme="majorBidi"/>
          <w:sz w:val="22"/>
          <w:szCs w:val="22"/>
        </w:rPr>
        <w:t xml:space="preserve">. </w:t>
      </w:r>
      <w:r>
        <w:rPr>
          <w:rFonts w:asciiTheme="majorBidi" w:hAnsiTheme="majorBidi" w:cstheme="majorBidi"/>
          <w:sz w:val="22"/>
          <w:szCs w:val="22"/>
        </w:rPr>
        <w:t>Importantly, f</w:t>
      </w:r>
      <w:r w:rsidR="005A7DFC">
        <w:rPr>
          <w:rFonts w:asciiTheme="majorBidi" w:hAnsiTheme="majorBidi" w:cstheme="majorBidi"/>
          <w:sz w:val="22"/>
          <w:szCs w:val="22"/>
        </w:rPr>
        <w:t xml:space="preserve">ollowing the failure of the Rio Earth Summit to agree to a global forest convention, </w:t>
      </w:r>
      <w:r w:rsidR="00D54DDA">
        <w:rPr>
          <w:rFonts w:asciiTheme="majorBidi" w:hAnsiTheme="majorBidi" w:cstheme="majorBidi"/>
          <w:sz w:val="22"/>
          <w:szCs w:val="22"/>
        </w:rPr>
        <w:t xml:space="preserve">the United Nations </w:t>
      </w:r>
      <w:r w:rsidR="005A7DFC">
        <w:rPr>
          <w:rFonts w:asciiTheme="majorBidi" w:hAnsiTheme="majorBidi" w:cstheme="majorBidi"/>
          <w:sz w:val="22"/>
          <w:szCs w:val="22"/>
        </w:rPr>
        <w:t xml:space="preserve">focused attention on generating </w:t>
      </w:r>
      <w:r w:rsidR="00D54DDA">
        <w:rPr>
          <w:rFonts w:asciiTheme="majorBidi" w:hAnsiTheme="majorBidi" w:cstheme="majorBidi"/>
          <w:sz w:val="22"/>
          <w:szCs w:val="22"/>
        </w:rPr>
        <w:t xml:space="preserve">international financing of through technology and knowledge transfer as a way to improve </w:t>
      </w:r>
      <w:r w:rsidR="005A7DFC">
        <w:rPr>
          <w:rFonts w:asciiTheme="majorBidi" w:hAnsiTheme="majorBidi" w:cstheme="majorBidi"/>
          <w:sz w:val="22"/>
          <w:szCs w:val="22"/>
        </w:rPr>
        <w:t xml:space="preserve">governance through “national forest programs” </w:t>
      </w:r>
      <w:r w:rsidR="005A7DFC">
        <w:rPr>
          <w:rFonts w:asciiTheme="majorBidi" w:hAnsiTheme="majorBidi" w:cstheme="majorBidi"/>
          <w:sz w:val="22"/>
          <w:szCs w:val="22"/>
        </w:rPr>
        <w:fldChar w:fldCharType="begin"/>
      </w:r>
      <w:r w:rsidR="005A7DFC">
        <w:rPr>
          <w:rFonts w:asciiTheme="majorBidi" w:hAnsiTheme="majorBidi" w:cstheme="majorBidi"/>
          <w:sz w:val="22"/>
          <w:szCs w:val="22"/>
        </w:rPr>
        <w:instrText xml:space="preserve"> ADDIN EN.CITE &lt;EndNote&gt;&lt;Cite&gt;&lt;Author&gt;UNGA&lt;/Author&gt;&lt;Year&gt;1992&lt;/Year&gt;&lt;RecNum&gt;43077&lt;/RecNum&gt;&lt;DisplayText&gt;(UNGA 1992)&lt;/DisplayText&gt;&lt;record&gt;&lt;rec-number&gt;43077&lt;/rec-number&gt;&lt;foreign-keys&gt;&lt;key app="EN" db-id="zd99pwsezrwdx5ep05ixvswmttr9paate0sd" timestamp="1492188178"&gt;43077&lt;/key&gt;&lt;/foreign-keys&gt;&lt;ref-type name="Report"&gt;27&lt;/ref-type&gt;&lt;contributors&gt;&lt;authors&gt;&lt;author&gt;UNGA&lt;/author&gt;&lt;/authors&gt;&lt;/contributors&gt;&lt;titles&gt;&lt;title&gt;Report of the United Nations Conference on Environment and Development -- Annex III: Non-Legally Binding Authoritative Statement of Principles for a Global Consensus on the Management, Conservation, and Sustainable Development of All Types of Forests&lt;/title&gt;&lt;/titles&gt;&lt;keywords&gt;&lt;keyword&gt;gauld&lt;/keyword&gt;&lt;keyword&gt;Certification&lt;/keyword&gt;&lt;keyword&gt;FSC&lt;/keyword&gt;&lt;keyword&gt;Forestry&lt;/keyword&gt;&lt;keyword&gt;International Agreements&lt;/keyword&gt;&lt;keyword&gt;UN&lt;/keyword&gt;&lt;keyword&gt;UNCED&lt;/keyword&gt;&lt;/keywords&gt;&lt;dates&gt;&lt;year&gt;1992&lt;/year&gt;&lt;pub-dates&gt;&lt;date&gt;August 14&lt;/date&gt;&lt;/pub-dates&gt;&lt;/dates&gt;&lt;pub-location&gt;Geneva&lt;/pub-location&gt;&lt;publisher&gt;United Nations&lt;/publisher&gt;&lt;isbn&gt;A/CONF.151/26 (Vol. III)&lt;/isbn&gt;&lt;urls&gt;&lt;related-urls&gt;&lt;url&gt;http://www.un.org/documents/ga/conf151/aconf15126-3annex3.htm&lt;/url&gt;&lt;/related-urls&gt;&lt;/urls&gt;&lt;/record&gt;&lt;/Cite&gt;&lt;/EndNote&gt;</w:instrText>
      </w:r>
      <w:r w:rsidR="005A7DFC">
        <w:rPr>
          <w:rFonts w:asciiTheme="majorBidi" w:hAnsiTheme="majorBidi" w:cstheme="majorBidi"/>
          <w:sz w:val="22"/>
          <w:szCs w:val="22"/>
        </w:rPr>
        <w:fldChar w:fldCharType="separate"/>
      </w:r>
      <w:r w:rsidR="005A7DFC">
        <w:rPr>
          <w:rFonts w:asciiTheme="majorBidi" w:hAnsiTheme="majorBidi" w:cstheme="majorBidi"/>
          <w:noProof/>
          <w:sz w:val="22"/>
          <w:szCs w:val="22"/>
        </w:rPr>
        <w:t>(UNGA 1992)</w:t>
      </w:r>
      <w:r w:rsidR="005A7DFC">
        <w:rPr>
          <w:rFonts w:asciiTheme="majorBidi" w:hAnsiTheme="majorBidi" w:cstheme="majorBidi"/>
          <w:sz w:val="22"/>
          <w:szCs w:val="22"/>
        </w:rPr>
        <w:fldChar w:fldCharType="end"/>
      </w:r>
      <w:r w:rsidR="00D54DDA">
        <w:rPr>
          <w:rFonts w:asciiTheme="majorBidi" w:hAnsiTheme="majorBidi" w:cstheme="majorBidi"/>
          <w:sz w:val="22"/>
          <w:szCs w:val="22"/>
        </w:rPr>
        <w:t xml:space="preserve">. </w:t>
      </w:r>
      <w:r w:rsidR="00DD46F4">
        <w:rPr>
          <w:rFonts w:asciiTheme="majorBidi" w:hAnsiTheme="majorBidi" w:cstheme="majorBidi"/>
          <w:sz w:val="22"/>
          <w:szCs w:val="22"/>
        </w:rPr>
        <w:t xml:space="preserve">The good governance norms were reinforced in the (non-binding) statement on global forest principles </w:t>
      </w:r>
      <w:r w:rsidR="00A71EF0">
        <w:rPr>
          <w:rFonts w:asciiTheme="majorBidi" w:hAnsiTheme="majorBidi" w:cstheme="majorBidi"/>
          <w:sz w:val="22"/>
          <w:szCs w:val="22"/>
        </w:rPr>
        <w:t xml:space="preserve">And, </w:t>
      </w:r>
      <w:r w:rsidR="00DD46F4">
        <w:rPr>
          <w:rFonts w:asciiTheme="majorBidi" w:hAnsiTheme="majorBidi" w:cstheme="majorBidi"/>
          <w:sz w:val="22"/>
          <w:szCs w:val="22"/>
        </w:rPr>
        <w:t xml:space="preserve">given the absence of a global forest convention, leading international and non-governmental organizations, led by the </w:t>
      </w:r>
      <w:r w:rsidR="00D54DDA">
        <w:rPr>
          <w:rFonts w:asciiTheme="majorBidi" w:hAnsiTheme="majorBidi" w:cstheme="majorBidi"/>
          <w:sz w:val="22"/>
          <w:szCs w:val="22"/>
        </w:rPr>
        <w:t xml:space="preserve">World Bank </w:t>
      </w:r>
      <w:r w:rsidR="00DD46F4">
        <w:rPr>
          <w:rFonts w:asciiTheme="majorBidi" w:hAnsiTheme="majorBidi" w:cstheme="majorBidi"/>
          <w:sz w:val="22"/>
          <w:szCs w:val="22"/>
        </w:rPr>
        <w:t xml:space="preserve">and the </w:t>
      </w:r>
      <w:r w:rsidR="00D54DDA">
        <w:rPr>
          <w:rFonts w:asciiTheme="majorBidi" w:hAnsiTheme="majorBidi" w:cstheme="majorBidi"/>
          <w:sz w:val="22"/>
          <w:szCs w:val="22"/>
        </w:rPr>
        <w:t xml:space="preserve">World Wide Fund for Nature championed “good governance reforms” </w:t>
      </w:r>
      <w:r w:rsidR="00DD46F4">
        <w:rPr>
          <w:rFonts w:asciiTheme="majorBidi" w:hAnsiTheme="majorBidi" w:cstheme="majorBidi"/>
          <w:sz w:val="22"/>
          <w:szCs w:val="22"/>
        </w:rPr>
        <w:t xml:space="preserve">by </w:t>
      </w:r>
      <w:r w:rsidR="005A7DFC">
        <w:rPr>
          <w:rFonts w:asciiTheme="majorBidi" w:hAnsiTheme="majorBidi" w:cstheme="majorBidi"/>
          <w:sz w:val="22"/>
          <w:szCs w:val="22"/>
        </w:rPr>
        <w:t>design</w:t>
      </w:r>
      <w:r w:rsidR="00DD46F4">
        <w:rPr>
          <w:rFonts w:asciiTheme="majorBidi" w:hAnsiTheme="majorBidi" w:cstheme="majorBidi"/>
          <w:sz w:val="22"/>
          <w:szCs w:val="22"/>
        </w:rPr>
        <w:t>ing,</w:t>
      </w:r>
      <w:r w:rsidR="005A7DFC">
        <w:rPr>
          <w:rFonts w:asciiTheme="majorBidi" w:hAnsiTheme="majorBidi" w:cstheme="majorBidi"/>
          <w:sz w:val="22"/>
          <w:szCs w:val="22"/>
        </w:rPr>
        <w:t xml:space="preserve"> and creat</w:t>
      </w:r>
      <w:r w:rsidR="00DD46F4">
        <w:rPr>
          <w:rFonts w:asciiTheme="majorBidi" w:hAnsiTheme="majorBidi" w:cstheme="majorBidi"/>
          <w:sz w:val="22"/>
          <w:szCs w:val="22"/>
        </w:rPr>
        <w:t>ing</w:t>
      </w:r>
      <w:r w:rsidR="005A7DFC">
        <w:rPr>
          <w:rFonts w:asciiTheme="majorBidi" w:hAnsiTheme="majorBidi" w:cstheme="majorBidi"/>
          <w:sz w:val="22"/>
          <w:szCs w:val="22"/>
        </w:rPr>
        <w:t xml:space="preserve">, the “Forest Stewardship Council” (FSC) certification system that turned to market incentives to foster compliance with economic, environmental and social goals and standards. </w:t>
      </w:r>
      <w:r w:rsidR="004C1F47">
        <w:rPr>
          <w:rFonts w:asciiTheme="majorBidi" w:hAnsiTheme="majorBidi" w:cstheme="majorBidi"/>
          <w:sz w:val="22"/>
          <w:szCs w:val="22"/>
        </w:rPr>
        <w:t xml:space="preserve"> </w:t>
      </w:r>
      <w:r w:rsidR="005A7DFC">
        <w:rPr>
          <w:rFonts w:asciiTheme="majorBidi" w:hAnsiTheme="majorBidi" w:cstheme="majorBidi"/>
          <w:sz w:val="22"/>
          <w:szCs w:val="22"/>
        </w:rPr>
        <w:t xml:space="preserve">The idea was that these “non-state market driven” NSMD systems that created economic incentives to fill “good governance” gaps </w:t>
      </w:r>
      <w:r w:rsidR="005A7DFC">
        <w:rPr>
          <w:rFonts w:asciiTheme="majorBidi" w:hAnsiTheme="majorBidi" w:cstheme="majorBidi"/>
          <w:sz w:val="22"/>
          <w:szCs w:val="22"/>
        </w:rPr>
        <w:fldChar w:fldCharType="begin">
          <w:fldData xml:space="preserve">PEVuZE5vdGU+PENpdGU+PEF1dGhvcj5CZXJuc3RlaW48L0F1dGhvcj48WWVhcj4yMDA0PC9ZZWFy
PjxSZWNOdW0+MzI2NzA8L1JlY051bT48RGlzcGxheVRleHQ+KEJlcm5zdGVpbiBhbmQgQ2FzaG9y
ZSAyMDA0LCBUb3luZSwgTyZhcG9zO0JyaWVuLCBhbmQgTmVsc29uIDIwMDIsIEJyb3duIDE5OTkp
PC9EaXNwbGF5VGV4dD48cmVjb3JkPjxyZWMtbnVtYmVyPjMyNjcwPC9yZWMtbnVtYmVyPjxmb3Jl
aWduLWtleXM+PGtleSBhcHA9IkVOIiBkYi1pZD0iemQ5OXB3c2V6cndkeDVlcDA1aXh2c3dtdHRy
OXBhYXRlMHNkIiB0aW1lc3RhbXA9IjE0OTIxODgxNzMiPjMyNjcwPC9rZXk+PC9mb3JlaWduLWtl
eXM+PHJlZi10eXBlIG5hbWU9IkJvb2sgU2VjdGlvbiI+NTwvcmVmLXR5cGU+PGNvbnRyaWJ1dG9y
cz48YXV0aG9ycz48YXV0aG9yPlN0ZXZlbiBCZXJuc3RlaW48L2F1dGhvcj48YXV0aG9yPkJlbmph
bWluIENhc2hvcmU8L2F1dGhvcj48L2F1dGhvcnM+PHNlY29uZGFyeS1hdXRob3JzPjxhdXRob3I+
Sm9obiBLaXJ0b248L2F1dGhvcj48YXV0aG9yPk1pY2hhZWwgVHJlYmlsY29jazwvYXV0aG9yPjwv
c2Vjb25kYXJ5LWF1dGhvcnM+PC9jb250cmlidXRvcnM+PHRpdGxlcz48dGl0bGU+Tm9uLVN0YXRl
IEdsb2JhbCBHb3Zlcm5hbmNlOiBJcyBGb3Jlc3QgQ2VydGlmaWNhdGlvbiBhIExlZ2l0aW1hdGUg
QWx0ZXJuYXRpdmUgdG8gYSBHbG9iYWwgRm9yZXN0IENvbnZlbnRpb24/PC90aXRsZT48c2Vjb25k
YXJ5LXRpdGxlPkhhcmQgQ2hvaWNlcywgU29mdCBMYXc6ICBDb21iaW5pbmcgVHJhZGUsIEVudmly
b25tZW50LCBhbmQgU29jaWFsIENvaGVzaW9uIGluIEdsb2JhbCBHb3Zlcm5hbmNlPC9zZWNvbmRh
cnktdGl0bGU+PC90aXRsZXM+PGtleXdvcmRzPjxrZXl3b3JkPmZvcmVzdCBjZXJ0aWZpY2F0aW9u
PC9rZXl3b3JkPjxrZXl3b3JkPmludGVybmF0aW9uYWwgZW52aXJvbm1lbnRhbCBnb3ZlcmFuY2U8
L2tleXdvcmQ+PC9rZXl3b3Jkcz48ZGF0ZXM+PHllYXI+MjAwNDwveWVhcj48L2RhdGVzPjxwdWIt
bG9jYXRpb24+QWxkZXJzaG90PC9wdWItbG9jYXRpb24+PHB1Ymxpc2hlcj5Bc2hnYXRlIFByZXNz
PC9wdWJsaXNoZXI+PHVybHM+PC91cmxzPjwvcmVjb3JkPjwvQ2l0ZT48Q2l0ZT48QXV0aG9yPlRv
eW5lPC9BdXRob3I+PFllYXI+MjAwMjwvWWVhcj48UmVjTnVtPjM0MjI4PC9SZWNOdW0+PHJlY29y
ZD48cmVjLW51bWJlcj4zNDIyODwvcmVjLW51bWJlcj48Zm9yZWlnbi1rZXlzPjxrZXkgYXBwPSJF
TiIgZGItaWQ9InpkOTlwd3NlenJ3ZHg1ZXAwNWl4dnN3bXR0cjlwYWF0ZTBzZCIgdGltZXN0YW1w
PSIxNDkyMTg4MTc0Ij4zNDIyODwva2V5PjwvZm9yZWlnbi1rZXlzPjxyZWYtdHlwZSBuYW1lPSJS
ZXBvcnQiPjI3PC9yZWYtdHlwZT48Y29udHJpYnV0b3JzPjxhdXRob3JzPjxhdXRob3I+UGF1bCBU
b3luZTwvYXV0aG9yPjxhdXRob3I+Q2xpb25hIE8mYXBvcztCcmllbjwvYXV0aG9yPjxhdXRob3I+
Um9kIE5lbHNvbjwvYXV0aG9yPjwvYXV0aG9ycz48L2NvbnRyaWJ1dG9ycz48dGl0bGVzPjx0aXRs
ZT5UaGUgdGltYmVyIGZvb3RwcmludCBvZiB0aGUgRzggYW5kIENoaW5hOiBNYWtpbmcgdGhlIGNh
c2UgZm9yIGdyZWVuIHByb2N1cm1lbnQgYnkgZ292ZXJubWVudDwvdGl0bGU+PC90aXRsZXM+PHBh
Z2VzPjQwPC9wYWdlcz48a2V5d29yZHM+PGtleXdvcmQ+Z2F1bGQ8L2tleXdvcmQ+PGtleXdvcmQ+
Y2VydGlmaWNhdGlvbjwva2V5d29yZD48a2V5d29yZD5VSzwva2V5d29yZD48a2V5d29yZD5pbGxl
Z2FsIGxvZ2dpbmcgYW5kIHRyYWRlPC9rZXl3b3JkPjxrZXl3b3JkPnByb2N1cmVtZW50IHBvbGlj
aWVzPC9rZXl3b3JkPjwva2V5d29yZHM+PGRhdGVzPjx5ZWFyPjIwMDI8L3llYXI+PHB1Yi1kYXRl
cz48ZGF0ZT5KdW5lIDIwMDI8L2RhdGU+PC9wdWItZGF0ZXM+PC9kYXRlcz48cHViLWxvY2F0aW9u
PkdsYW5kLCBTd2l0emVybGFuZDwvcHViLWxvY2F0aW9uPjxwdWJsaXNoZXI+V1dGIEludGVybmF0
aW9uYWw8L3B1Ymxpc2hlcj48aXNibj5WZXJzaW9uIDI8L2lzYm4+PHVybHM+PHJlbGF0ZWQtdXJs
cz48dXJsPnd3dy48L3VybD48L3JlbGF0ZWQtdXJscz48L3VybHM+PC9yZWNvcmQ+PC9DaXRlPjxD
aXRlPjxBdXRob3I+QnJvd248L0F1dGhvcj48WWVhcj4xOTk5PC9ZZWFyPjxSZWNOdW0+Mzg3Mzg8
L1JlY051bT48cmVjb3JkPjxyZWMtbnVtYmVyPjM4NzM4PC9yZWMtbnVtYmVyPjxmb3JlaWduLWtl
eXM+PGtleSBhcHA9IkVOIiBkYi1pZD0iemQ5OXB3c2V6cndkeDVlcDA1aXh2c3dtdHRyOXBhYXRl
MHNkIiB0aW1lc3RhbXA9IjE0OTIxODgxNzYiPjM4NzM4PC9rZXk+PC9mb3JlaWduLWtleXM+PHJl
Zi10eXBlIG5hbWU9IldlYiBQYWdlIj4xMjwvcmVmLXR5cGU+PGNvbnRyaWJ1dG9ycz48YXV0aG9y
cz48YXV0aG9yPkFtYW5kYSBCcm93bjwvYXV0aG9yPjwvYXV0aG9ycz48L2NvbnRyaWJ1dG9ycz48
dGl0bGVzPjx0aXRsZT5Mb2dnaW5nIGRldmFzdGF0aW5nIHJhaW5mb3Jlc3RzLCBjYW1wYWlnbmVy
cyB3YXJuPC90aXRsZT48L3RpdGxlcz48dm9sdW1lPjIwMDg8L3ZvbHVtZT48bnVtYmVyPkp1bHkg
MjA8L251bWJlcj48a2V5d29yZHM+PGtleXdvcmQ+Z2F1bGQ8L2tleXdvcmQ+PGtleXdvcmQ+Q2Vy
dGlmaWNhdGlvbjwva2V5d29yZD48a2V5d29yZD5GU0M8L2tleXdvcmQ+PGtleXdvcmQ+RnJpZW5k
cyBvZiB0aGUgRWFydGg8L2tleXdvcmQ+PGtleXdvcmQ+TGVhZGVyIC0tIFNpbW9uIENvdW5zZWxs
PC9rZXl3b3JkPjxrZXl3b3JkPkxlYWRlciAtLSBTYXJhaCBUeWFjazwva2V5d29yZD48a2V5d29y
ZD5Qcm9ibGVtIGRlZmluaXRpb248L2tleXdvcmQ+PGtleXdvcmQ+TG9nZ2luZzwva2V5d29yZD48
a2V5d29yZD5SYWluZm9yZXN0czwva2V5d29yZD48a2V5d29yZD5TZWxlY3RpdmUgbG9nZ2luZzwv
a2V5d29yZD48a2V5d29yZD5Gb3Jlc3QgZGVncmFkYXRpb248L2tleXdvcmQ+PC9rZXl3b3Jkcz48
ZGF0ZXM+PHllYXI+MTk5OTwveWVhcj48cHViLWRhdGVzPjxkYXRlPkF1Z3VzdCAyMzwvZGF0ZT48
L3B1Yi1kYXRlcz48L2RhdGVzPjxwdWJsaXNoZXI+UHJlc3MgQXNzb2NpYXRpb248L3B1Ymxpc2hl
cj48dXJscz48cmVsYXRlZC11cmxzPjx1cmw+aHR0cDovL3d3dy5sZXhpc25leGlzLmNvbS88L3Vy
bD48L3JlbGF0ZWQtdXJscz48L3VybHM+PHJlc2VhcmNoLW5vdGVzPmh0dHA6Ly93d3cubGV4aXNu
ZXhpcy5jb20vdXMvbG5hY2FkZW1pYy9yZXN1bHRzL2RvY3ZpZXcvZG9jdmlldy5kbz9kb2NMaW5r
SW5kPXRydWUmYW1wO3Jpc2I9MjFfVDQyMDMyOTE3OTAmYW1wO2Zvcm1hdD1HTkJGSSZhbXA7c29y
dD1EQVRFLEEsSCZhbXA7c3RhcnREb2NObz01MSZhbXA7cmVzdWx0c1VybEtleT0yOV9UNDIwMzI5
MTc0OSZhbXA7Y2lzYj0yMl9UNDIwMzI5NTYxNSZhbXA7dHJlZU1heD10cnVlJmFtcDt0cmVlV2lk
dGg9MCZhbXA7Y3NpPTgxNzAmYW1wO2RvY05vPTY0PC9yZXNlYXJjaC1ub3Rlcz48L3JlY29yZD48
L0NpdGU+PC9FbmROb3RlPgB=
</w:fldData>
        </w:fldChar>
      </w:r>
      <w:r w:rsidR="005A7DFC">
        <w:rPr>
          <w:rFonts w:asciiTheme="majorBidi" w:hAnsiTheme="majorBidi" w:cstheme="majorBidi"/>
          <w:sz w:val="22"/>
          <w:szCs w:val="22"/>
        </w:rPr>
        <w:instrText xml:space="preserve"> ADDIN EN.CITE </w:instrText>
      </w:r>
      <w:r w:rsidR="005A7DFC">
        <w:rPr>
          <w:rFonts w:asciiTheme="majorBidi" w:hAnsiTheme="majorBidi" w:cstheme="majorBidi"/>
          <w:sz w:val="22"/>
          <w:szCs w:val="22"/>
        </w:rPr>
        <w:fldChar w:fldCharType="begin">
          <w:fldData xml:space="preserve">PEVuZE5vdGU+PENpdGU+PEF1dGhvcj5CZXJuc3RlaW48L0F1dGhvcj48WWVhcj4yMDA0PC9ZZWFy
PjxSZWNOdW0+MzI2NzA8L1JlY051bT48RGlzcGxheVRleHQ+KEJlcm5zdGVpbiBhbmQgQ2FzaG9y
ZSAyMDA0LCBUb3luZSwgTyZhcG9zO0JyaWVuLCBhbmQgTmVsc29uIDIwMDIsIEJyb3duIDE5OTkp
PC9EaXNwbGF5VGV4dD48cmVjb3JkPjxyZWMtbnVtYmVyPjMyNjcwPC9yZWMtbnVtYmVyPjxmb3Jl
aWduLWtleXM+PGtleSBhcHA9IkVOIiBkYi1pZD0iemQ5OXB3c2V6cndkeDVlcDA1aXh2c3dtdHRy
OXBhYXRlMHNkIiB0aW1lc3RhbXA9IjE0OTIxODgxNzMiPjMyNjcwPC9rZXk+PC9mb3JlaWduLWtl
eXM+PHJlZi10eXBlIG5hbWU9IkJvb2sgU2VjdGlvbiI+NTwvcmVmLXR5cGU+PGNvbnRyaWJ1dG9y
cz48YXV0aG9ycz48YXV0aG9yPlN0ZXZlbiBCZXJuc3RlaW48L2F1dGhvcj48YXV0aG9yPkJlbmph
bWluIENhc2hvcmU8L2F1dGhvcj48L2F1dGhvcnM+PHNlY29uZGFyeS1hdXRob3JzPjxhdXRob3I+
Sm9obiBLaXJ0b248L2F1dGhvcj48YXV0aG9yPk1pY2hhZWwgVHJlYmlsY29jazwvYXV0aG9yPjwv
c2Vjb25kYXJ5LWF1dGhvcnM+PC9jb250cmlidXRvcnM+PHRpdGxlcz48dGl0bGU+Tm9uLVN0YXRl
IEdsb2JhbCBHb3Zlcm5hbmNlOiBJcyBGb3Jlc3QgQ2VydGlmaWNhdGlvbiBhIExlZ2l0aW1hdGUg
QWx0ZXJuYXRpdmUgdG8gYSBHbG9iYWwgRm9yZXN0IENvbnZlbnRpb24/PC90aXRsZT48c2Vjb25k
YXJ5LXRpdGxlPkhhcmQgQ2hvaWNlcywgU29mdCBMYXc6ICBDb21iaW5pbmcgVHJhZGUsIEVudmly
b25tZW50LCBhbmQgU29jaWFsIENvaGVzaW9uIGluIEdsb2JhbCBHb3Zlcm5hbmNlPC9zZWNvbmRh
cnktdGl0bGU+PC90aXRsZXM+PGtleXdvcmRzPjxrZXl3b3JkPmZvcmVzdCBjZXJ0aWZpY2F0aW9u
PC9rZXl3b3JkPjxrZXl3b3JkPmludGVybmF0aW9uYWwgZW52aXJvbm1lbnRhbCBnb3ZlcmFuY2U8
L2tleXdvcmQ+PC9rZXl3b3Jkcz48ZGF0ZXM+PHllYXI+MjAwNDwveWVhcj48L2RhdGVzPjxwdWIt
bG9jYXRpb24+QWxkZXJzaG90PC9wdWItbG9jYXRpb24+PHB1Ymxpc2hlcj5Bc2hnYXRlIFByZXNz
PC9wdWJsaXNoZXI+PHVybHM+PC91cmxzPjwvcmVjb3JkPjwvQ2l0ZT48Q2l0ZT48QXV0aG9yPlRv
eW5lPC9BdXRob3I+PFllYXI+MjAwMjwvWWVhcj48UmVjTnVtPjM0MjI4PC9SZWNOdW0+PHJlY29y
ZD48cmVjLW51bWJlcj4zNDIyODwvcmVjLW51bWJlcj48Zm9yZWlnbi1rZXlzPjxrZXkgYXBwPSJF
TiIgZGItaWQ9InpkOTlwd3NlenJ3ZHg1ZXAwNWl4dnN3bXR0cjlwYWF0ZTBzZCIgdGltZXN0YW1w
PSIxNDkyMTg4MTc0Ij4zNDIyODwva2V5PjwvZm9yZWlnbi1rZXlzPjxyZWYtdHlwZSBuYW1lPSJS
ZXBvcnQiPjI3PC9yZWYtdHlwZT48Y29udHJpYnV0b3JzPjxhdXRob3JzPjxhdXRob3I+UGF1bCBU
b3luZTwvYXV0aG9yPjxhdXRob3I+Q2xpb25hIE8mYXBvcztCcmllbjwvYXV0aG9yPjxhdXRob3I+
Um9kIE5lbHNvbjwvYXV0aG9yPjwvYXV0aG9ycz48L2NvbnRyaWJ1dG9ycz48dGl0bGVzPjx0aXRs
ZT5UaGUgdGltYmVyIGZvb3RwcmludCBvZiB0aGUgRzggYW5kIENoaW5hOiBNYWtpbmcgdGhlIGNh
c2UgZm9yIGdyZWVuIHByb2N1cm1lbnQgYnkgZ292ZXJubWVudDwvdGl0bGU+PC90aXRsZXM+PHBh
Z2VzPjQwPC9wYWdlcz48a2V5d29yZHM+PGtleXdvcmQ+Z2F1bGQ8L2tleXdvcmQ+PGtleXdvcmQ+
Y2VydGlmaWNhdGlvbjwva2V5d29yZD48a2V5d29yZD5VSzwva2V5d29yZD48a2V5d29yZD5pbGxl
Z2FsIGxvZ2dpbmcgYW5kIHRyYWRlPC9rZXl3b3JkPjxrZXl3b3JkPnByb2N1cmVtZW50IHBvbGlj
aWVzPC9rZXl3b3JkPjwva2V5d29yZHM+PGRhdGVzPjx5ZWFyPjIwMDI8L3llYXI+PHB1Yi1kYXRl
cz48ZGF0ZT5KdW5lIDIwMDI8L2RhdGU+PC9wdWItZGF0ZXM+PC9kYXRlcz48cHViLWxvY2F0aW9u
PkdsYW5kLCBTd2l0emVybGFuZDwvcHViLWxvY2F0aW9uPjxwdWJsaXNoZXI+V1dGIEludGVybmF0
aW9uYWw8L3B1Ymxpc2hlcj48aXNibj5WZXJzaW9uIDI8L2lzYm4+PHVybHM+PHJlbGF0ZWQtdXJs
cz48dXJsPnd3dy48L3VybD48L3JlbGF0ZWQtdXJscz48L3VybHM+PC9yZWNvcmQ+PC9DaXRlPjxD
aXRlPjxBdXRob3I+QnJvd248L0F1dGhvcj48WWVhcj4xOTk5PC9ZZWFyPjxSZWNOdW0+Mzg3Mzg8
L1JlY051bT48cmVjb3JkPjxyZWMtbnVtYmVyPjM4NzM4PC9yZWMtbnVtYmVyPjxmb3JlaWduLWtl
eXM+PGtleSBhcHA9IkVOIiBkYi1pZD0iemQ5OXB3c2V6cndkeDVlcDA1aXh2c3dtdHRyOXBhYXRl
MHNkIiB0aW1lc3RhbXA9IjE0OTIxODgxNzYiPjM4NzM4PC9rZXk+PC9mb3JlaWduLWtleXM+PHJl
Zi10eXBlIG5hbWU9IldlYiBQYWdlIj4xMjwvcmVmLXR5cGU+PGNvbnRyaWJ1dG9ycz48YXV0aG9y
cz48YXV0aG9yPkFtYW5kYSBCcm93bjwvYXV0aG9yPjwvYXV0aG9ycz48L2NvbnRyaWJ1dG9ycz48
dGl0bGVzPjx0aXRsZT5Mb2dnaW5nIGRldmFzdGF0aW5nIHJhaW5mb3Jlc3RzLCBjYW1wYWlnbmVy
cyB3YXJuPC90aXRsZT48L3RpdGxlcz48dm9sdW1lPjIwMDg8L3ZvbHVtZT48bnVtYmVyPkp1bHkg
MjA8L251bWJlcj48a2V5d29yZHM+PGtleXdvcmQ+Z2F1bGQ8L2tleXdvcmQ+PGtleXdvcmQ+Q2Vy
dGlmaWNhdGlvbjwva2V5d29yZD48a2V5d29yZD5GU0M8L2tleXdvcmQ+PGtleXdvcmQ+RnJpZW5k
cyBvZiB0aGUgRWFydGg8L2tleXdvcmQ+PGtleXdvcmQ+TGVhZGVyIC0tIFNpbW9uIENvdW5zZWxs
PC9rZXl3b3JkPjxrZXl3b3JkPkxlYWRlciAtLSBTYXJhaCBUeWFjazwva2V5d29yZD48a2V5d29y
ZD5Qcm9ibGVtIGRlZmluaXRpb248L2tleXdvcmQ+PGtleXdvcmQ+TG9nZ2luZzwva2V5d29yZD48
a2V5d29yZD5SYWluZm9yZXN0czwva2V5d29yZD48a2V5d29yZD5TZWxlY3RpdmUgbG9nZ2luZzwv
a2V5d29yZD48a2V5d29yZD5Gb3Jlc3QgZGVncmFkYXRpb248L2tleXdvcmQ+PC9rZXl3b3Jkcz48
ZGF0ZXM+PHllYXI+MTk5OTwveWVhcj48cHViLWRhdGVzPjxkYXRlPkF1Z3VzdCAyMzwvZGF0ZT48
L3B1Yi1kYXRlcz48L2RhdGVzPjxwdWJsaXNoZXI+UHJlc3MgQXNzb2NpYXRpb248L3B1Ymxpc2hl
cj48dXJscz48cmVsYXRlZC11cmxzPjx1cmw+aHR0cDovL3d3dy5sZXhpc25leGlzLmNvbS88L3Vy
bD48L3JlbGF0ZWQtdXJscz48L3VybHM+PHJlc2VhcmNoLW5vdGVzPmh0dHA6Ly93d3cubGV4aXNu
ZXhpcy5jb20vdXMvbG5hY2FkZW1pYy9yZXN1bHRzL2RvY3ZpZXcvZG9jdmlldy5kbz9kb2NMaW5r
SW5kPXRydWUmYW1wO3Jpc2I9MjFfVDQyMDMyOTE3OTAmYW1wO2Zvcm1hdD1HTkJGSSZhbXA7c29y
dD1EQVRFLEEsSCZhbXA7c3RhcnREb2NObz01MSZhbXA7cmVzdWx0c1VybEtleT0yOV9UNDIwMzI5
MTc0OSZhbXA7Y2lzYj0yMl9UNDIwMzI5NTYxNSZhbXA7dHJlZU1heD10cnVlJmFtcDt0cmVlV2lk
dGg9MCZhbXA7Y3NpPTgxNzAmYW1wO2RvY05vPTY0PC9yZXNlYXJjaC1ub3Rlcz48L3JlY29yZD48
L0NpdGU+PC9FbmROb3RlPgB=
</w:fldData>
        </w:fldChar>
      </w:r>
      <w:r w:rsidR="005A7DFC">
        <w:rPr>
          <w:rFonts w:asciiTheme="majorBidi" w:hAnsiTheme="majorBidi" w:cstheme="majorBidi"/>
          <w:sz w:val="22"/>
          <w:szCs w:val="22"/>
        </w:rPr>
        <w:instrText xml:space="preserve"> ADDIN EN.CITE.DATA </w:instrText>
      </w:r>
      <w:r w:rsidR="005A7DFC">
        <w:rPr>
          <w:rFonts w:asciiTheme="majorBidi" w:hAnsiTheme="majorBidi" w:cstheme="majorBidi"/>
          <w:sz w:val="22"/>
          <w:szCs w:val="22"/>
        </w:rPr>
      </w:r>
      <w:r w:rsidR="005A7DFC">
        <w:rPr>
          <w:rFonts w:asciiTheme="majorBidi" w:hAnsiTheme="majorBidi" w:cstheme="majorBidi"/>
          <w:sz w:val="22"/>
          <w:szCs w:val="22"/>
        </w:rPr>
        <w:fldChar w:fldCharType="end"/>
      </w:r>
      <w:r w:rsidR="005A7DFC">
        <w:rPr>
          <w:rFonts w:asciiTheme="majorBidi" w:hAnsiTheme="majorBidi" w:cstheme="majorBidi"/>
          <w:sz w:val="22"/>
          <w:szCs w:val="22"/>
        </w:rPr>
      </w:r>
      <w:r w:rsidR="005A7DFC">
        <w:rPr>
          <w:rFonts w:asciiTheme="majorBidi" w:hAnsiTheme="majorBidi" w:cstheme="majorBidi"/>
          <w:sz w:val="22"/>
          <w:szCs w:val="22"/>
        </w:rPr>
        <w:fldChar w:fldCharType="separate"/>
      </w:r>
      <w:r w:rsidR="005A7DFC">
        <w:rPr>
          <w:rFonts w:asciiTheme="majorBidi" w:hAnsiTheme="majorBidi" w:cstheme="majorBidi"/>
          <w:noProof/>
          <w:sz w:val="22"/>
          <w:szCs w:val="22"/>
        </w:rPr>
        <w:t>(Bernstein and Cashore 2004, Toyne, O'Brien, and Nelson 2002, Brown 1999)</w:t>
      </w:r>
      <w:r w:rsidR="005A7DFC">
        <w:rPr>
          <w:rFonts w:asciiTheme="majorBidi" w:hAnsiTheme="majorBidi" w:cstheme="majorBidi"/>
          <w:sz w:val="22"/>
          <w:szCs w:val="22"/>
        </w:rPr>
        <w:fldChar w:fldCharType="end"/>
      </w:r>
      <w:r w:rsidR="005A7DFC">
        <w:rPr>
          <w:rFonts w:asciiTheme="majorBidi" w:hAnsiTheme="majorBidi" w:cstheme="majorBidi"/>
          <w:sz w:val="22"/>
          <w:szCs w:val="22"/>
        </w:rPr>
        <w:t xml:space="preserve"> </w:t>
      </w:r>
      <w:r w:rsidR="004424DD">
        <w:rPr>
          <w:rFonts w:asciiTheme="majorBidi" w:hAnsiTheme="majorBidi" w:cstheme="majorBidi"/>
          <w:sz w:val="22"/>
          <w:szCs w:val="22"/>
        </w:rPr>
        <w:t xml:space="preserve">that </w:t>
      </w:r>
      <w:r w:rsidR="005A7DFC">
        <w:rPr>
          <w:rFonts w:asciiTheme="majorBidi" w:hAnsiTheme="majorBidi" w:cstheme="majorBidi"/>
          <w:sz w:val="22"/>
          <w:szCs w:val="22"/>
        </w:rPr>
        <w:t xml:space="preserve">would be synergistic with the World Bank’s traditional approach to international finance incentives </w:t>
      </w:r>
      <w:r w:rsidR="005A7DFC">
        <w:rPr>
          <w:rFonts w:asciiTheme="majorBidi" w:hAnsiTheme="majorBidi" w:cstheme="majorBidi"/>
          <w:sz w:val="22"/>
          <w:szCs w:val="22"/>
        </w:rPr>
        <w:fldChar w:fldCharType="begin"/>
      </w:r>
      <w:r w:rsidR="005A7DFC">
        <w:rPr>
          <w:rFonts w:asciiTheme="majorBidi" w:hAnsiTheme="majorBidi" w:cstheme="majorBidi"/>
          <w:sz w:val="22"/>
          <w:szCs w:val="22"/>
        </w:rPr>
        <w:instrText xml:space="preserve"> ADDIN EN.CITE &lt;EndNote&gt;&lt;Cite&gt;&lt;Author&gt;Luttrell&lt;/Author&gt;&lt;Year&gt;2006&lt;/Year&gt;&lt;RecNum&gt;29919&lt;/RecNum&gt;&lt;DisplayText&gt;(Luttrell and Brown 2006)&lt;/DisplayText&gt;&lt;record&gt;&lt;rec-number&gt;29919&lt;/rec-number&gt;&lt;foreign-keys&gt;&lt;key app="EN" db-id="zd99pwsezrwdx5ep05ixvswmttr9paate0sd" timestamp="1492188172"&gt;29919&lt;/key&gt;&lt;/foreign-keys&gt;&lt;ref-type name="Report"&gt;27&lt;/ref-type&gt;&lt;contributors&gt;&lt;authors&gt;&lt;author&gt;Luttrell, Cecilia&lt;/author&gt;&lt;author&gt;Brown, David&lt;/author&gt;&lt;/authors&gt;&lt;secondary-authors&gt;&lt;author&gt;VERIFOR&lt;/author&gt;&lt;/secondary-authors&gt;&lt;/contributors&gt;&lt;titles&gt;&lt;title&gt;The Experience of Independent Forest Monitoring in Cambodia&lt;/title&gt;&lt;/titles&gt;&lt;dates&gt;&lt;year&gt;2006&lt;/year&gt;&lt;pub-dates&gt;&lt;date&gt;July, 2006&lt;/date&gt;&lt;/pub-dates&gt;&lt;/dates&gt;&lt;publisher&gt;VERIFOR&lt;/publisher&gt;&lt;urls&gt;&lt;related-urls&gt;&lt;url&gt;http://www.verifor.org/background/case-studies/cambodia.html&lt;/url&gt;&lt;/related-urls&gt;&lt;/urls&gt;&lt;/record&gt;&lt;/Cite&gt;&lt;/EndNote&gt;</w:instrText>
      </w:r>
      <w:r w:rsidR="005A7DFC">
        <w:rPr>
          <w:rFonts w:asciiTheme="majorBidi" w:hAnsiTheme="majorBidi" w:cstheme="majorBidi"/>
          <w:sz w:val="22"/>
          <w:szCs w:val="22"/>
        </w:rPr>
        <w:fldChar w:fldCharType="separate"/>
      </w:r>
      <w:r w:rsidR="005A7DFC">
        <w:rPr>
          <w:rFonts w:asciiTheme="majorBidi" w:hAnsiTheme="majorBidi" w:cstheme="majorBidi"/>
          <w:noProof/>
          <w:sz w:val="22"/>
          <w:szCs w:val="22"/>
        </w:rPr>
        <w:t>(Luttrell and Brown 2006)</w:t>
      </w:r>
      <w:r w:rsidR="005A7DFC">
        <w:rPr>
          <w:rFonts w:asciiTheme="majorBidi" w:hAnsiTheme="majorBidi" w:cstheme="majorBidi"/>
          <w:sz w:val="22"/>
          <w:szCs w:val="22"/>
        </w:rPr>
        <w:fldChar w:fldCharType="end"/>
      </w:r>
      <w:r w:rsidR="005A7DFC">
        <w:rPr>
          <w:rFonts w:asciiTheme="majorBidi" w:hAnsiTheme="majorBidi" w:cstheme="majorBidi"/>
          <w:sz w:val="22"/>
          <w:szCs w:val="22"/>
        </w:rPr>
        <w:t>.</w:t>
      </w:r>
    </w:p>
    <w:p w14:paraId="1B10CC5F" w14:textId="77777777" w:rsidR="004E58F3" w:rsidRDefault="004E58F3" w:rsidP="00B827D3">
      <w:pPr>
        <w:widowControl w:val="0"/>
        <w:ind w:firstLine="720"/>
        <w:contextualSpacing/>
        <w:mirrorIndents/>
        <w:rPr>
          <w:rFonts w:asciiTheme="majorBidi" w:hAnsiTheme="majorBidi" w:cstheme="majorBidi"/>
          <w:sz w:val="22"/>
          <w:szCs w:val="22"/>
        </w:rPr>
      </w:pPr>
    </w:p>
    <w:p w14:paraId="6E7D27A3" w14:textId="77777777" w:rsidR="00E64CB6" w:rsidRPr="003C03D1" w:rsidRDefault="00ED3C1A" w:rsidP="00507341">
      <w:pPr>
        <w:widowControl w:val="0"/>
        <w:ind w:firstLine="720"/>
        <w:contextualSpacing/>
        <w:mirrorIndents/>
        <w:rPr>
          <w:sz w:val="22"/>
          <w:szCs w:val="22"/>
        </w:rPr>
      </w:pPr>
      <w:r>
        <w:rPr>
          <w:rFonts w:asciiTheme="majorBidi" w:hAnsiTheme="majorBidi" w:cstheme="majorBidi"/>
          <w:sz w:val="22"/>
          <w:szCs w:val="22"/>
        </w:rPr>
        <w:t>However, f</w:t>
      </w:r>
      <w:r w:rsidR="004E58F3">
        <w:rPr>
          <w:rFonts w:asciiTheme="majorBidi" w:hAnsiTheme="majorBidi" w:cstheme="majorBidi"/>
          <w:sz w:val="22"/>
          <w:szCs w:val="22"/>
        </w:rPr>
        <w:t xml:space="preserve">ollowing frustrations with the impacts of NSMD forest governance, </w:t>
      </w:r>
      <w:r w:rsidR="00E64CB6">
        <w:rPr>
          <w:rFonts w:asciiTheme="majorBidi" w:hAnsiTheme="majorBidi" w:cstheme="majorBidi"/>
          <w:sz w:val="22"/>
          <w:szCs w:val="22"/>
        </w:rPr>
        <w:t xml:space="preserve">transnational actors </w:t>
      </w:r>
      <w:r>
        <w:rPr>
          <w:rFonts w:asciiTheme="majorBidi" w:hAnsiTheme="majorBidi" w:cstheme="majorBidi"/>
          <w:sz w:val="22"/>
          <w:szCs w:val="22"/>
        </w:rPr>
        <w:t xml:space="preserve">began to experiment with a range of efforts that </w:t>
      </w:r>
      <w:r w:rsidR="00E64CB6">
        <w:rPr>
          <w:rFonts w:asciiTheme="majorBidi" w:hAnsiTheme="majorBidi" w:cstheme="majorBidi"/>
          <w:sz w:val="22"/>
          <w:szCs w:val="22"/>
        </w:rPr>
        <w:t>“doubled down” on the use of financial and market driven tools</w:t>
      </w:r>
      <w:r>
        <w:rPr>
          <w:rFonts w:asciiTheme="majorBidi" w:hAnsiTheme="majorBidi" w:cstheme="majorBidi"/>
          <w:sz w:val="22"/>
          <w:szCs w:val="22"/>
        </w:rPr>
        <w:t xml:space="preserve">. </w:t>
      </w:r>
      <w:r w:rsidR="003C03D1">
        <w:rPr>
          <w:rFonts w:asciiTheme="majorBidi" w:hAnsiTheme="majorBidi" w:cstheme="majorBidi"/>
          <w:sz w:val="22"/>
          <w:szCs w:val="22"/>
        </w:rPr>
        <w:t>For much of the 2000s this took the fo</w:t>
      </w:r>
      <w:r w:rsidR="00EA21E7">
        <w:rPr>
          <w:rFonts w:asciiTheme="majorBidi" w:hAnsiTheme="majorBidi" w:cstheme="majorBidi"/>
          <w:sz w:val="22"/>
          <w:szCs w:val="22"/>
        </w:rPr>
        <w:t>r</w:t>
      </w:r>
      <w:r w:rsidR="003C03D1">
        <w:rPr>
          <w:rFonts w:asciiTheme="majorBidi" w:hAnsiTheme="majorBidi" w:cstheme="majorBidi"/>
          <w:sz w:val="22"/>
          <w:szCs w:val="22"/>
        </w:rPr>
        <w:t>m of public and private financing to promote “reduced emissions from deforestation and degradation</w:t>
      </w:r>
      <w:r w:rsidR="001869C5">
        <w:rPr>
          <w:rFonts w:asciiTheme="majorBidi" w:hAnsiTheme="majorBidi" w:cstheme="majorBidi"/>
          <w:sz w:val="22"/>
          <w:szCs w:val="22"/>
        </w:rPr>
        <w:t>”</w:t>
      </w:r>
      <w:r w:rsidR="003C03D1">
        <w:rPr>
          <w:rFonts w:asciiTheme="majorBidi" w:hAnsiTheme="majorBidi" w:cstheme="majorBidi"/>
          <w:sz w:val="22"/>
          <w:szCs w:val="22"/>
        </w:rPr>
        <w:t xml:space="preserve"> (REDD+)</w:t>
      </w:r>
      <w:r w:rsidR="003C03D1">
        <w:rPr>
          <w:rStyle w:val="EndnoteReference"/>
          <w:rFonts w:asciiTheme="majorBidi" w:hAnsiTheme="majorBidi" w:cstheme="majorBidi"/>
          <w:sz w:val="22"/>
          <w:szCs w:val="22"/>
        </w:rPr>
        <w:endnoteReference w:id="4"/>
      </w:r>
      <w:r w:rsidR="003C03D1">
        <w:rPr>
          <w:rFonts w:asciiTheme="majorBidi" w:hAnsiTheme="majorBidi" w:cstheme="majorBidi"/>
          <w:sz w:val="22"/>
          <w:szCs w:val="22"/>
        </w:rPr>
        <w:t xml:space="preserve"> championed by the World Bank, the United Nations Environment Program and a number of countries</w:t>
      </w:r>
      <w:r w:rsidR="0040766B">
        <w:rPr>
          <w:rFonts w:asciiTheme="majorBidi" w:hAnsiTheme="majorBidi" w:cstheme="majorBidi"/>
          <w:sz w:val="22"/>
          <w:szCs w:val="22"/>
        </w:rPr>
        <w:t>’</w:t>
      </w:r>
      <w:r w:rsidR="003C03D1">
        <w:rPr>
          <w:rFonts w:asciiTheme="majorBidi" w:hAnsiTheme="majorBidi" w:cstheme="majorBidi"/>
          <w:sz w:val="22"/>
          <w:szCs w:val="22"/>
        </w:rPr>
        <w:t xml:space="preserve"> development agencies.  Th</w:t>
      </w:r>
      <w:r w:rsidR="0040766B">
        <w:rPr>
          <w:rFonts w:asciiTheme="majorBidi" w:hAnsiTheme="majorBidi" w:cstheme="majorBidi"/>
          <w:sz w:val="22"/>
          <w:szCs w:val="22"/>
        </w:rPr>
        <w:t xml:space="preserve">ese were followed by </w:t>
      </w:r>
      <w:r w:rsidR="003C03D1">
        <w:rPr>
          <w:rFonts w:asciiTheme="majorBidi" w:hAnsiTheme="majorBidi" w:cstheme="majorBidi"/>
          <w:sz w:val="22"/>
          <w:szCs w:val="22"/>
        </w:rPr>
        <w:t>legality verification</w:t>
      </w:r>
      <w:r w:rsidR="0040766B">
        <w:rPr>
          <w:rFonts w:asciiTheme="majorBidi" w:hAnsiTheme="majorBidi" w:cstheme="majorBidi"/>
          <w:sz w:val="22"/>
          <w:szCs w:val="22"/>
        </w:rPr>
        <w:t xml:space="preserve"> </w:t>
      </w:r>
      <w:r w:rsidR="003818FF">
        <w:rPr>
          <w:rFonts w:asciiTheme="majorBidi" w:hAnsiTheme="majorBidi" w:cstheme="majorBidi"/>
          <w:sz w:val="22"/>
          <w:szCs w:val="22"/>
        </w:rPr>
        <w:t xml:space="preserve">that we probe below. And, recent frustrations over legality verification have now turned to </w:t>
      </w:r>
      <w:r w:rsidR="00E64CB6" w:rsidRPr="007A03FF">
        <w:rPr>
          <w:sz w:val="22"/>
          <w:szCs w:val="22"/>
        </w:rPr>
        <w:t xml:space="preserve">“no deforestation commitments” along global supply chains </w:t>
      </w:r>
      <w:r w:rsidR="00E64CB6" w:rsidRPr="007A03FF">
        <w:rPr>
          <w:sz w:val="22"/>
          <w:szCs w:val="22"/>
        </w:rPr>
        <w:fldChar w:fldCharType="begin"/>
      </w:r>
      <w:r w:rsidR="00E64CB6" w:rsidRPr="007A03FF">
        <w:rPr>
          <w:sz w:val="22"/>
          <w:szCs w:val="22"/>
        </w:rPr>
        <w:instrText xml:space="preserve"> ADDIN EN.CITE &lt;EndNote&gt;&lt;Cite&gt;&lt;Author&gt;FAO&lt;/Author&gt;&lt;Year&gt;2005&lt;/Year&gt;&lt;RecNum&gt;82324&lt;/RecNum&gt;&lt;DisplayText&gt;(FAO 2005, Lawson 2014)&lt;/DisplayText&gt;&lt;record&gt;&lt;rec-number&gt;82324&lt;/rec-number&gt;&lt;foreign-keys&gt;&lt;key app="EN" db-id="zd99pwsezrwdx5ep05ixvswmttr9paate0sd" timestamp="1549633581"&gt;82324&lt;/key&gt;&lt;/foreign-keys&gt;&lt;ref-type name="Report"&gt;27&lt;/ref-type&gt;&lt;contributors&gt;&lt;authors&gt;&lt;author&gt;FAO&lt;/author&gt;&lt;/authors&gt;&lt;/contributors&gt;&lt;auth-address&gt;copyright@fao.org&lt;/auth-address&gt;&lt;titles&gt;&lt;title&gt;Potential implications for the forest industry of corporate zero-deforestation commitments&lt;/title&gt;&lt;secondary-title&gt; 58th Session of the FAO Advisory Committee on Sustainable Forest-based Industries&lt;/secondary-title&gt;&lt;/titles&gt;&lt;keywords&gt;&lt;keyword&gt;no deforestation&lt;/keyword&gt;&lt;keyword&gt;innovative approaches&lt;/keyword&gt;&lt;keyword&gt;FAO&lt;/keyword&gt;&lt;keyword&gt;ITTO&lt;/keyword&gt;&lt;/keywords&gt;&lt;dates&gt;&lt;year&gt;2005&lt;/year&gt;&lt;/dates&gt;&lt;pub-location&gt;Rome&lt;/pub-location&gt;&lt;publisher&gt;FAO&amp;#xD;ITTO&lt;/publisher&gt;&lt;work-type&gt;Discussion paper&lt;/work-type&gt;&lt;urls&gt;&lt;related-urls&gt;&lt;url&gt;http://www.illegal-logging.info/papers/FAO_-_Best_Practices_Forestry_Law_Compliance.pdf&lt;/url&gt;&lt;/related-urls&gt;&lt;/urls&gt;&lt;/record&gt;&lt;/Cite&gt;&lt;Cite&gt;&lt;Author&gt;Lawson&lt;/Author&gt;&lt;Year&gt;2014&lt;/Year&gt;&lt;RecNum&gt;82106&lt;/RecNum&gt;&lt;record&gt;&lt;rec-number&gt;82106&lt;/rec-number&gt;&lt;foreign-keys&gt;&lt;key app="EN" db-id="zd99pwsezrwdx5ep05ixvswmttr9paate0sd" timestamp="1496583627"&gt;82106&lt;/key&gt;&lt;/foreign-keys&gt;&lt;ref-type name="Report"&gt;27&lt;/ref-type&gt;&lt;contributors&gt;&lt;authors&gt;&lt;author&gt;S. Lawson&lt;/author&gt;&lt;/authors&gt;&lt;/contributors&gt;&lt;titles&gt;&lt;title&gt;Consumer goods and deforestation: An analysis of the extent and nature of illegality in forest conversion for agriculture and timber plantations&lt;/title&gt;&lt;secondary-title&gt;Forest Trends Report Series&lt;/secondary-title&gt;&lt;/titles&gt;&lt;dates&gt;&lt;year&gt; 2014&lt;/year&gt;&lt;pub-dates&gt;&lt;date&gt;September&lt;/date&gt;&lt;/pub-dates&gt;&lt;/dates&gt;&lt;urls&gt;&lt;/urls&gt;&lt;/record&gt;&lt;/Cite&gt;&lt;/EndNote&gt;</w:instrText>
      </w:r>
      <w:r w:rsidR="00E64CB6" w:rsidRPr="007A03FF">
        <w:rPr>
          <w:sz w:val="22"/>
          <w:szCs w:val="22"/>
        </w:rPr>
        <w:fldChar w:fldCharType="separate"/>
      </w:r>
      <w:r w:rsidR="00E64CB6" w:rsidRPr="007A03FF">
        <w:rPr>
          <w:noProof/>
          <w:sz w:val="22"/>
          <w:szCs w:val="22"/>
        </w:rPr>
        <w:t>(FAO 2005, Lawson 2014)</w:t>
      </w:r>
      <w:r w:rsidR="00E64CB6" w:rsidRPr="007A03FF">
        <w:rPr>
          <w:sz w:val="22"/>
          <w:szCs w:val="22"/>
        </w:rPr>
        <w:fldChar w:fldCharType="end"/>
      </w:r>
      <w:r w:rsidR="003818FF">
        <w:rPr>
          <w:sz w:val="22"/>
          <w:szCs w:val="22"/>
        </w:rPr>
        <w:t xml:space="preserve">, </w:t>
      </w:r>
      <w:r w:rsidR="00E64CB6" w:rsidRPr="007A03FF">
        <w:rPr>
          <w:sz w:val="22"/>
          <w:szCs w:val="22"/>
        </w:rPr>
        <w:t xml:space="preserve">which has been heralded as the latest and greatest way to promote </w:t>
      </w:r>
      <w:r w:rsidR="003818FF">
        <w:rPr>
          <w:sz w:val="22"/>
          <w:szCs w:val="22"/>
        </w:rPr>
        <w:t xml:space="preserve">good </w:t>
      </w:r>
      <w:r w:rsidR="00E64CB6" w:rsidRPr="007A03FF">
        <w:rPr>
          <w:sz w:val="22"/>
          <w:szCs w:val="22"/>
        </w:rPr>
        <w:t xml:space="preserve">governance. Unlike previous collective institutional approaches, these </w:t>
      </w:r>
      <w:r w:rsidR="00005CCE">
        <w:rPr>
          <w:sz w:val="22"/>
          <w:szCs w:val="22"/>
        </w:rPr>
        <w:t xml:space="preserve">latest </w:t>
      </w:r>
      <w:r w:rsidR="00E64CB6" w:rsidRPr="007A03FF">
        <w:rPr>
          <w:sz w:val="22"/>
          <w:szCs w:val="22"/>
        </w:rPr>
        <w:t>efforts</w:t>
      </w:r>
      <w:r w:rsidR="00005CCE">
        <w:rPr>
          <w:sz w:val="22"/>
          <w:szCs w:val="22"/>
        </w:rPr>
        <w:t xml:space="preserve">, reflecting 1980s boycott campaigns that were deemed at the time to fragmented to be effective, </w:t>
      </w:r>
      <w:r w:rsidR="00E64CB6" w:rsidRPr="007A03FF">
        <w:rPr>
          <w:sz w:val="22"/>
          <w:szCs w:val="22"/>
        </w:rPr>
        <w:t>target individual firms to</w:t>
      </w:r>
      <w:r w:rsidR="00F52B15">
        <w:rPr>
          <w:sz w:val="22"/>
          <w:szCs w:val="22"/>
        </w:rPr>
        <w:t xml:space="preserve"> </w:t>
      </w:r>
      <w:r w:rsidR="00E64CB6" w:rsidRPr="007A03FF">
        <w:rPr>
          <w:sz w:val="22"/>
          <w:szCs w:val="22"/>
        </w:rPr>
        <w:t xml:space="preserve">offer purchasing commitments to purchase goods that have not contributed to deforestation.  </w:t>
      </w:r>
      <w:r w:rsidR="003C03D1">
        <w:rPr>
          <w:sz w:val="22"/>
          <w:szCs w:val="22"/>
        </w:rPr>
        <w:t xml:space="preserve">This </w:t>
      </w:r>
      <w:r w:rsidR="0052203D">
        <w:rPr>
          <w:sz w:val="22"/>
          <w:szCs w:val="22"/>
        </w:rPr>
        <w:t xml:space="preserve">shift, </w:t>
      </w:r>
      <w:r w:rsidR="003C03D1">
        <w:rPr>
          <w:sz w:val="22"/>
          <w:szCs w:val="22"/>
        </w:rPr>
        <w:t xml:space="preserve">in turn, to some </w:t>
      </w:r>
      <w:r w:rsidR="00507341">
        <w:rPr>
          <w:sz w:val="22"/>
          <w:szCs w:val="22"/>
        </w:rPr>
        <w:t xml:space="preserve">market-driven </w:t>
      </w:r>
      <w:r w:rsidR="003C03D1">
        <w:rPr>
          <w:sz w:val="22"/>
          <w:szCs w:val="22"/>
        </w:rPr>
        <w:t xml:space="preserve">organizations </w:t>
      </w:r>
      <w:r w:rsidR="00507341">
        <w:rPr>
          <w:sz w:val="22"/>
          <w:szCs w:val="22"/>
        </w:rPr>
        <w:t xml:space="preserve">to </w:t>
      </w:r>
      <w:r w:rsidR="003C03D1">
        <w:rPr>
          <w:sz w:val="22"/>
          <w:szCs w:val="22"/>
        </w:rPr>
        <w:t xml:space="preserve">completely changing their original missions. For instance, </w:t>
      </w:r>
      <w:r w:rsidR="00E64CB6" w:rsidRPr="007A03FF">
        <w:rPr>
          <w:sz w:val="22"/>
          <w:szCs w:val="22"/>
        </w:rPr>
        <w:t xml:space="preserve">frustration over its previous approaches led the Tropical Forest Trust, which was originally created to help companies in Southeast Asia achieve compliance to the FSC through a “step wise” approach, broke from the FSC to focus on helping firm’s meet more targeted sustainability commitments </w:t>
      </w:r>
      <w:r w:rsidR="00E64CB6" w:rsidRPr="007A03FF">
        <w:rPr>
          <w:sz w:val="22"/>
          <w:szCs w:val="22"/>
        </w:rPr>
        <w:fldChar w:fldCharType="begin"/>
      </w:r>
      <w:r w:rsidR="00E64CB6" w:rsidRPr="007A03FF">
        <w:rPr>
          <w:sz w:val="22"/>
          <w:szCs w:val="22"/>
        </w:rPr>
        <w:instrText xml:space="preserve"> ADDIN EN.CITE &lt;EndNote&gt;&lt;Cite&gt;&lt;Author&gt;Moraga-Lewy&lt;/Author&gt;&lt;Year&gt;2016&lt;/Year&gt;&lt;RecNum&gt;82327&lt;/RecNum&gt;&lt;DisplayText&gt;(Moraga-Lewy 2016)&lt;/DisplayText&gt;&lt;record&gt;&lt;rec-number&gt;82327&lt;/rec-number&gt;&lt;foreign-keys&gt;&lt;key app="EN" db-id="zd99pwsezrwdx5ep05ixvswmttr9paate0sd" timestamp="1549637761"&gt;82327&lt;/key&gt;&lt;/foreign-keys&gt;&lt;ref-type name="Thesis"&gt;32&lt;/ref-type&gt;&lt;contributors&gt;&lt;authors&gt;&lt;author&gt;Nora Moraga-Lewy&lt;/author&gt;&lt;/authors&gt;&lt;/contributors&gt;&lt;titles&gt;&lt;title&gt;Towards Responsible Stewardship in Southeast Asia’s Palm Oil Industry: The potential of The Forest Trust’s novel palm oil strategy to transform an industry after decades of ineffectual international efforts&lt;/title&gt;&lt;secondary-title&gt; Environmental Studies major, Yale College &lt;/secondary-title&gt;&lt;/titles&gt;&lt;volume&gt;BA, Environmental Studies&lt;/volume&gt;&lt;dates&gt;&lt;year&gt;2016&lt;/year&gt;&lt;pub-dates&gt;&lt;date&gt;April 15th&lt;/date&gt;&lt;/pub-dates&gt;&lt;/dates&gt;&lt;pub-location&gt;New Haven, CT&lt;/pub-location&gt;&lt;publisher&gt;Yale&lt;/publisher&gt;&lt;work-type&gt;Undergradaute honours thesis &lt;/work-type&gt;&lt;urls&gt;&lt;/urls&gt;&lt;/record&gt;&lt;/Cite&gt;&lt;/EndNote&gt;</w:instrText>
      </w:r>
      <w:r w:rsidR="00E64CB6" w:rsidRPr="007A03FF">
        <w:rPr>
          <w:sz w:val="22"/>
          <w:szCs w:val="22"/>
        </w:rPr>
        <w:fldChar w:fldCharType="separate"/>
      </w:r>
      <w:r w:rsidR="00E64CB6" w:rsidRPr="007A03FF">
        <w:rPr>
          <w:noProof/>
          <w:sz w:val="22"/>
          <w:szCs w:val="22"/>
        </w:rPr>
        <w:t>(Moraga-Lewy 2016)</w:t>
      </w:r>
      <w:r w:rsidR="00E64CB6" w:rsidRPr="007A03FF">
        <w:rPr>
          <w:sz w:val="22"/>
          <w:szCs w:val="22"/>
        </w:rPr>
        <w:fldChar w:fldCharType="end"/>
      </w:r>
      <w:r w:rsidR="00507341">
        <w:rPr>
          <w:sz w:val="22"/>
          <w:szCs w:val="22"/>
        </w:rPr>
        <w:t xml:space="preserve">. Yet frustrations about impacts led to yet another </w:t>
      </w:r>
      <w:r w:rsidR="0052203D">
        <w:rPr>
          <w:sz w:val="22"/>
          <w:szCs w:val="22"/>
        </w:rPr>
        <w:t xml:space="preserve">“smarter” </w:t>
      </w:r>
      <w:r w:rsidR="00507341">
        <w:rPr>
          <w:sz w:val="22"/>
          <w:szCs w:val="22"/>
        </w:rPr>
        <w:t xml:space="preserve">redesign </w:t>
      </w:r>
      <w:r w:rsidR="00E64CB6">
        <w:rPr>
          <w:rFonts w:eastAsiaTheme="minorEastAsia"/>
          <w:sz w:val="22"/>
          <w:szCs w:val="22"/>
        </w:rPr>
        <w:fldChar w:fldCharType="begin"/>
      </w:r>
      <w:r w:rsidR="00E64CB6">
        <w:rPr>
          <w:rFonts w:eastAsiaTheme="minorEastAsia"/>
          <w:sz w:val="22"/>
          <w:szCs w:val="22"/>
        </w:rPr>
        <w:instrText xml:space="preserve"> ADDIN EN.CITE &lt;EndNote&gt;&lt;Cite&gt;&lt;Author&gt;Moraga-Lewy&lt;/Author&gt;&lt;Year&gt;2018&lt;/Year&gt;&lt;RecNum&gt;82335&lt;/RecNum&gt;&lt;DisplayText&gt;(Moraga-Lewy 2018)&lt;/DisplayText&gt;&lt;record&gt;&lt;rec-number&gt;82335&lt;/rec-number&gt;&lt;foreign-keys&gt;&lt;key app="EN" db-id="zd99pwsezrwdx5ep05ixvswmttr9paate0sd" timestamp="1549987094"&gt;82335&lt;/key&gt;&lt;/foreign-keys&gt;&lt;ref-type name="Thesis"&gt;32&lt;/ref-type&gt;&lt;contributors&gt;&lt;authors&gt;&lt;author&gt;Nora Moraga-Lewy&lt;/author&gt;&lt;/authors&gt;&lt;/contributors&gt;&lt;titles&gt;&lt;title&gt;Re-Envisioning, Signaling, and Creating: Examining the Forest Trust’s approach to environmental sustainability and social excellence through Foucault and others&lt;/title&gt;&lt;secondary-title&gt; School of Forestry &amp;amp; Environmental Studies&lt;/secondary-title&gt;&lt;/titles&gt;&lt;volume&gt;BA, Environmental Studies&lt;/volume&gt;&lt;dates&gt;&lt;year&gt;2018&lt;/year&gt;&lt;pub-dates&gt;&lt;date&gt;Fall&lt;/date&gt;&lt;/pub-dates&gt;&lt;/dates&gt;&lt;pub-location&gt;New Haven, CT&lt;/pub-location&gt;&lt;publisher&gt;Yale&lt;/publisher&gt;&lt;work-type&gt;Final Paper: Social Science of Conservation &amp;amp; Development&lt;/work-type&gt;&lt;urls&gt;&lt;/urls&gt;&lt;/record&gt;&lt;/Cite&gt;&lt;/EndNote&gt;</w:instrText>
      </w:r>
      <w:r w:rsidR="00E64CB6">
        <w:rPr>
          <w:rFonts w:eastAsiaTheme="minorEastAsia"/>
          <w:sz w:val="22"/>
          <w:szCs w:val="22"/>
        </w:rPr>
        <w:fldChar w:fldCharType="separate"/>
      </w:r>
      <w:r w:rsidR="00E64CB6">
        <w:rPr>
          <w:rFonts w:eastAsiaTheme="minorEastAsia"/>
          <w:noProof/>
          <w:sz w:val="22"/>
          <w:szCs w:val="22"/>
        </w:rPr>
        <w:t>(Moraga-Lewy 2018)</w:t>
      </w:r>
      <w:r w:rsidR="00E64CB6">
        <w:rPr>
          <w:rFonts w:eastAsiaTheme="minorEastAsia"/>
          <w:sz w:val="22"/>
          <w:szCs w:val="22"/>
        </w:rPr>
        <w:fldChar w:fldCharType="end"/>
      </w:r>
      <w:r w:rsidR="0052203D">
        <w:rPr>
          <w:rFonts w:eastAsiaTheme="minorEastAsia"/>
          <w:sz w:val="22"/>
          <w:szCs w:val="22"/>
        </w:rPr>
        <w:t xml:space="preserve">, including </w:t>
      </w:r>
      <w:r w:rsidR="00507341">
        <w:rPr>
          <w:rFonts w:eastAsiaTheme="minorEastAsia"/>
          <w:sz w:val="22"/>
          <w:szCs w:val="22"/>
        </w:rPr>
        <w:t xml:space="preserve">change its name to “Earth Worm” in January of 2019. The rationale </w:t>
      </w:r>
      <w:r w:rsidR="0052203D">
        <w:rPr>
          <w:rFonts w:eastAsiaTheme="minorEastAsia"/>
          <w:sz w:val="22"/>
          <w:szCs w:val="22"/>
        </w:rPr>
        <w:t>was</w:t>
      </w:r>
      <w:r w:rsidR="00507341">
        <w:rPr>
          <w:rFonts w:eastAsiaTheme="minorEastAsia"/>
          <w:sz w:val="22"/>
          <w:szCs w:val="22"/>
        </w:rPr>
        <w:t xml:space="preserve"> </w:t>
      </w:r>
      <w:r w:rsidR="00507341" w:rsidRPr="007A03FF">
        <w:rPr>
          <w:sz w:val="22"/>
          <w:szCs w:val="22"/>
        </w:rPr>
        <w:t xml:space="preserve">to reflect its </w:t>
      </w:r>
      <w:r w:rsidR="0052203D">
        <w:rPr>
          <w:sz w:val="22"/>
          <w:szCs w:val="22"/>
        </w:rPr>
        <w:t xml:space="preserve">learning about a </w:t>
      </w:r>
      <w:r w:rsidR="00507341" w:rsidRPr="007A03FF">
        <w:rPr>
          <w:sz w:val="22"/>
          <w:szCs w:val="22"/>
        </w:rPr>
        <w:t xml:space="preserve">new (and asserted </w:t>
      </w:r>
      <w:r w:rsidR="0052203D">
        <w:rPr>
          <w:sz w:val="22"/>
          <w:szCs w:val="22"/>
        </w:rPr>
        <w:t>“</w:t>
      </w:r>
      <w:r w:rsidR="00507341" w:rsidRPr="007A03FF">
        <w:rPr>
          <w:sz w:val="22"/>
          <w:szCs w:val="22"/>
        </w:rPr>
        <w:t>better</w:t>
      </w:r>
      <w:r w:rsidR="0052203D">
        <w:rPr>
          <w:sz w:val="22"/>
          <w:szCs w:val="22"/>
        </w:rPr>
        <w:t>”</w:t>
      </w:r>
      <w:r w:rsidR="00507341" w:rsidRPr="007A03FF">
        <w:rPr>
          <w:sz w:val="22"/>
          <w:szCs w:val="22"/>
        </w:rPr>
        <w:t xml:space="preserve">) approach </w:t>
      </w:r>
      <w:r w:rsidR="0052203D">
        <w:rPr>
          <w:sz w:val="22"/>
          <w:szCs w:val="22"/>
        </w:rPr>
        <w:t>for</w:t>
      </w:r>
      <w:r w:rsidR="00507341" w:rsidRPr="007A03FF">
        <w:rPr>
          <w:sz w:val="22"/>
          <w:szCs w:val="22"/>
        </w:rPr>
        <w:t xml:space="preserve"> addressing biodiversity conservation and livelihoods </w:t>
      </w:r>
      <w:r w:rsidR="00507341" w:rsidRPr="007A03FF">
        <w:rPr>
          <w:sz w:val="22"/>
          <w:szCs w:val="22"/>
        </w:rPr>
        <w:fldChar w:fldCharType="begin"/>
      </w:r>
      <w:r w:rsidR="00507341" w:rsidRPr="007A03FF">
        <w:rPr>
          <w:sz w:val="22"/>
          <w:szCs w:val="22"/>
        </w:rPr>
        <w:instrText xml:space="preserve"> ADDIN EN.CITE &lt;EndNote&gt;&lt;Cite&gt;&lt;Author&gt;Gerhardt&lt;/Author&gt;&lt;Year&gt;2014&lt;/Year&gt;&lt;RecNum&gt;82328&lt;/RecNum&gt;&lt;DisplayText&gt;(Gerhardt 2014)&lt;/DisplayText&gt;&lt;record&gt;&lt;rec-number&gt;82328&lt;/rec-number&gt;&lt;foreign-keys&gt;&lt;key app="EN" db-id="zd99pwsezrwdx5ep05ixvswmttr9paate0sd" timestamp="1549638050"&gt;82328&lt;/key&gt;&lt;/foreign-keys&gt;&lt;ref-type name="Journal Article"&gt;17&lt;/ref-type&gt;&lt;contributors&gt;&lt;authors&gt;&lt;author&gt;Peter Gerhardt&lt;/author&gt;&lt;/authors&gt;&lt;/contributors&gt;&lt;auth-address&gt;copyright@fao.org&lt;/auth-address&gt;&lt;titles&gt;&lt;title&gt;Don&amp;apos;t be fooled by &amp;apos;zero deforestation&amp;apos; promises&lt;/title&gt;&lt;secondary-title&gt;Ecologist: the Journal for the Post-Industrial Age&lt;/secondary-title&gt;&lt;/titles&gt;&lt;periodical&gt;&lt;full-title&gt;Ecologist: the Journal for the Post-Industrial Age&lt;/full-title&gt;&lt;/periodical&gt;&lt;keywords&gt;&lt;keyword&gt;no deforestation&lt;/keyword&gt;&lt;keyword&gt;innovative approaches&lt;/keyword&gt;&lt;keyword&gt;FAO&lt;/keyword&gt;&lt;keyword&gt;ITTO&lt;/keyword&gt;&lt;/keywords&gt;&lt;dates&gt;&lt;year&gt;2014&lt;/year&gt;&lt;pub-dates&gt;&lt;date&gt;May 19&lt;/date&gt;&lt;/pub-dates&gt;&lt;/dates&gt;&lt;work-type&gt;Discussion paper&lt;/work-type&gt;&lt;urls&gt;&lt;related-urls&gt;&lt;url&gt;http://www.illegal-logging.info/papers/FAO_-_Best_Practices_Forestry_Law_Compliance.pdf&lt;/url&gt;&lt;/related-urls&gt;&lt;/urls&gt;&lt;/record&gt;&lt;/Cite&gt;&lt;/EndNote&gt;</w:instrText>
      </w:r>
      <w:r w:rsidR="00507341" w:rsidRPr="007A03FF">
        <w:rPr>
          <w:sz w:val="22"/>
          <w:szCs w:val="22"/>
        </w:rPr>
        <w:fldChar w:fldCharType="separate"/>
      </w:r>
      <w:r w:rsidR="00507341" w:rsidRPr="007A03FF">
        <w:rPr>
          <w:noProof/>
          <w:sz w:val="22"/>
          <w:szCs w:val="22"/>
        </w:rPr>
        <w:t>(Gerhardt 2014)</w:t>
      </w:r>
      <w:r w:rsidR="00507341" w:rsidRPr="007A03FF">
        <w:rPr>
          <w:sz w:val="22"/>
          <w:szCs w:val="22"/>
        </w:rPr>
        <w:fldChar w:fldCharType="end"/>
      </w:r>
      <w:r w:rsidR="00141508">
        <w:rPr>
          <w:sz w:val="22"/>
          <w:szCs w:val="22"/>
        </w:rPr>
        <w:t xml:space="preserve">. In particular, reflecting the good governance norm complex, the new mission statement </w:t>
      </w:r>
      <w:r w:rsidR="00507341" w:rsidRPr="007A03FF">
        <w:rPr>
          <w:sz w:val="22"/>
          <w:szCs w:val="22"/>
        </w:rPr>
        <w:t xml:space="preserve">that </w:t>
      </w:r>
      <w:r w:rsidR="00507341" w:rsidRPr="00141508">
        <w:rPr>
          <w:i/>
          <w:iCs/>
          <w:sz w:val="22"/>
          <w:szCs w:val="22"/>
        </w:rPr>
        <w:t>synergies</w:t>
      </w:r>
      <w:r w:rsidR="00507341" w:rsidRPr="007A03FF">
        <w:rPr>
          <w:sz w:val="22"/>
          <w:szCs w:val="22"/>
        </w:rPr>
        <w:t xml:space="preserve"> </w:t>
      </w:r>
      <w:r w:rsidR="00141508">
        <w:rPr>
          <w:sz w:val="22"/>
          <w:szCs w:val="22"/>
        </w:rPr>
        <w:t xml:space="preserve">that </w:t>
      </w:r>
      <w:r w:rsidR="00507341" w:rsidRPr="007A03FF">
        <w:rPr>
          <w:sz w:val="22"/>
          <w:szCs w:val="22"/>
        </w:rPr>
        <w:t>can be found among market-based supply chains that can</w:t>
      </w:r>
      <w:r w:rsidR="00E87FBA">
        <w:rPr>
          <w:sz w:val="22"/>
          <w:szCs w:val="22"/>
        </w:rPr>
        <w:t xml:space="preserve">, if an intervention is designed well, </w:t>
      </w:r>
      <w:r w:rsidR="00507341" w:rsidRPr="007A03FF">
        <w:rPr>
          <w:sz w:val="22"/>
          <w:szCs w:val="22"/>
        </w:rPr>
        <w:t>integrate deforestation, carbon emissions, challenges and social issues to achieve a “</w:t>
      </w:r>
      <w:r w:rsidR="00507341" w:rsidRPr="00962D66">
        <w:rPr>
          <w:color w:val="000000"/>
          <w:sz w:val="22"/>
          <w:szCs w:val="22"/>
          <w:shd w:val="clear" w:color="auto" w:fill="FFFFFF"/>
        </w:rPr>
        <w:t>balance between human activities and the health of ecosystems</w:t>
      </w:r>
      <w:r w:rsidR="00507341">
        <w:rPr>
          <w:color w:val="000000"/>
          <w:sz w:val="22"/>
          <w:szCs w:val="22"/>
          <w:shd w:val="clear" w:color="auto" w:fill="FFFFFF"/>
        </w:rPr>
        <w:t>.</w:t>
      </w:r>
      <w:r w:rsidR="00507341" w:rsidRPr="007A03FF">
        <w:rPr>
          <w:color w:val="000000"/>
          <w:sz w:val="22"/>
          <w:szCs w:val="22"/>
          <w:shd w:val="clear" w:color="auto" w:fill="FFFFFF"/>
        </w:rPr>
        <w:t>”</w:t>
      </w:r>
      <w:r w:rsidR="00507341" w:rsidRPr="007A03FF">
        <w:rPr>
          <w:rStyle w:val="EndnoteReference"/>
          <w:color w:val="000000"/>
          <w:sz w:val="22"/>
          <w:szCs w:val="22"/>
          <w:shd w:val="clear" w:color="auto" w:fill="FFFFFF"/>
        </w:rPr>
        <w:endnoteReference w:id="5"/>
      </w:r>
      <w:r w:rsidR="00507341">
        <w:rPr>
          <w:color w:val="000000"/>
          <w:sz w:val="22"/>
          <w:szCs w:val="22"/>
          <w:shd w:val="clear" w:color="auto" w:fill="FFFFFF"/>
        </w:rPr>
        <w:t xml:space="preserve"> Standing back, </w:t>
      </w:r>
      <w:r w:rsidR="00507341">
        <w:rPr>
          <w:rFonts w:eastAsiaTheme="minorEastAsia"/>
          <w:sz w:val="22"/>
          <w:szCs w:val="22"/>
        </w:rPr>
        <w:t>t</w:t>
      </w:r>
      <w:r w:rsidR="00E64CB6" w:rsidRPr="007A03FF">
        <w:rPr>
          <w:rFonts w:eastAsiaTheme="minorEastAsia"/>
          <w:sz w:val="22"/>
          <w:szCs w:val="22"/>
        </w:rPr>
        <w:t>he result was an incremental shifting from collective forms of governance to focus on individual firm’s sustainability goals.</w:t>
      </w:r>
      <w:r w:rsidR="001B2F68">
        <w:rPr>
          <w:rFonts w:eastAsiaTheme="minorEastAsia"/>
          <w:sz w:val="22"/>
          <w:szCs w:val="22"/>
        </w:rPr>
        <w:t xml:space="preserve"> However, </w:t>
      </w:r>
      <w:r w:rsidR="00E75EE5">
        <w:rPr>
          <w:rFonts w:eastAsiaTheme="minorEastAsia"/>
          <w:sz w:val="22"/>
          <w:szCs w:val="22"/>
        </w:rPr>
        <w:t xml:space="preserve">what has remained highly durable during this time is the causal belief that </w:t>
      </w:r>
      <w:r w:rsidR="001B2F68">
        <w:rPr>
          <w:rFonts w:eastAsiaTheme="minorEastAsia"/>
          <w:sz w:val="22"/>
          <w:szCs w:val="22"/>
        </w:rPr>
        <w:t>the championing of finance and market driven policy tools</w:t>
      </w:r>
      <w:r w:rsidR="00E75EE5">
        <w:rPr>
          <w:rFonts w:eastAsiaTheme="minorEastAsia"/>
          <w:sz w:val="22"/>
          <w:szCs w:val="22"/>
        </w:rPr>
        <w:t xml:space="preserve"> is the most effective, and efficient, to </w:t>
      </w:r>
      <w:r w:rsidR="001B2F68">
        <w:rPr>
          <w:rFonts w:eastAsiaTheme="minorEastAsia"/>
          <w:sz w:val="22"/>
          <w:szCs w:val="22"/>
        </w:rPr>
        <w:t>promote</w:t>
      </w:r>
      <w:r w:rsidR="00E75EE5">
        <w:rPr>
          <w:rFonts w:eastAsiaTheme="minorEastAsia"/>
          <w:sz w:val="22"/>
          <w:szCs w:val="22"/>
        </w:rPr>
        <w:t xml:space="preserve">, and find synergies among, the myriad of </w:t>
      </w:r>
      <w:r w:rsidR="001B2F68">
        <w:rPr>
          <w:rFonts w:eastAsiaTheme="minorEastAsia"/>
          <w:sz w:val="22"/>
          <w:szCs w:val="22"/>
        </w:rPr>
        <w:t>“good gover</w:t>
      </w:r>
      <w:r w:rsidR="00A44757">
        <w:rPr>
          <w:rFonts w:eastAsiaTheme="minorEastAsia"/>
          <w:sz w:val="22"/>
          <w:szCs w:val="22"/>
        </w:rPr>
        <w:t>n</w:t>
      </w:r>
      <w:r w:rsidR="001B2F68">
        <w:rPr>
          <w:rFonts w:eastAsiaTheme="minorEastAsia"/>
          <w:sz w:val="22"/>
          <w:szCs w:val="22"/>
        </w:rPr>
        <w:t>ance”</w:t>
      </w:r>
      <w:r w:rsidR="00E64CB6" w:rsidRPr="007A03FF">
        <w:rPr>
          <w:rFonts w:eastAsiaTheme="minorEastAsia"/>
          <w:sz w:val="22"/>
          <w:szCs w:val="22"/>
        </w:rPr>
        <w:t xml:space="preserve"> </w:t>
      </w:r>
      <w:r w:rsidR="00E75EE5">
        <w:rPr>
          <w:rFonts w:eastAsiaTheme="minorEastAsia"/>
          <w:sz w:val="22"/>
          <w:szCs w:val="22"/>
        </w:rPr>
        <w:t>sub components.</w:t>
      </w:r>
    </w:p>
    <w:p w14:paraId="526681DD" w14:textId="77777777" w:rsidR="003C03D1" w:rsidRDefault="003C03D1" w:rsidP="00B827D3">
      <w:pPr>
        <w:widowControl w:val="0"/>
        <w:contextualSpacing/>
        <w:mirrorIndents/>
        <w:rPr>
          <w:rFonts w:asciiTheme="majorBidi" w:hAnsiTheme="majorBidi" w:cstheme="majorBidi"/>
          <w:sz w:val="22"/>
          <w:szCs w:val="22"/>
        </w:rPr>
      </w:pPr>
    </w:p>
    <w:p w14:paraId="4190D99F" w14:textId="77777777" w:rsidR="003C03D1" w:rsidRDefault="003C03D1" w:rsidP="00B827D3">
      <w:pPr>
        <w:widowControl w:val="0"/>
        <w:contextualSpacing/>
        <w:mirrorIndents/>
        <w:rPr>
          <w:rFonts w:asciiTheme="majorBidi" w:hAnsiTheme="majorBidi" w:cstheme="majorBidi"/>
          <w:sz w:val="22"/>
          <w:szCs w:val="22"/>
        </w:rPr>
      </w:pPr>
    </w:p>
    <w:p w14:paraId="6CF97689" w14:textId="77777777" w:rsidR="00870B52" w:rsidRPr="00870B52" w:rsidRDefault="00870B52" w:rsidP="00B827D3">
      <w:pPr>
        <w:widowControl w:val="0"/>
        <w:contextualSpacing/>
        <w:mirrorIndents/>
        <w:rPr>
          <w:rFonts w:asciiTheme="majorBidi" w:hAnsiTheme="majorBidi" w:cstheme="majorBidi"/>
          <w:i/>
          <w:iCs/>
          <w:sz w:val="22"/>
          <w:szCs w:val="22"/>
        </w:rPr>
      </w:pPr>
      <w:r w:rsidRPr="00870B52">
        <w:rPr>
          <w:rFonts w:asciiTheme="majorBidi" w:hAnsiTheme="majorBidi" w:cstheme="majorBidi"/>
          <w:i/>
          <w:iCs/>
          <w:sz w:val="22"/>
          <w:szCs w:val="22"/>
        </w:rPr>
        <w:t>Legality ver</w:t>
      </w:r>
      <w:r>
        <w:rPr>
          <w:rFonts w:asciiTheme="majorBidi" w:hAnsiTheme="majorBidi" w:cstheme="majorBidi"/>
          <w:i/>
          <w:iCs/>
          <w:sz w:val="22"/>
          <w:szCs w:val="22"/>
        </w:rPr>
        <w:t>i</w:t>
      </w:r>
      <w:r w:rsidRPr="00870B52">
        <w:rPr>
          <w:rFonts w:asciiTheme="majorBidi" w:hAnsiTheme="majorBidi" w:cstheme="majorBidi"/>
          <w:i/>
          <w:iCs/>
          <w:sz w:val="22"/>
          <w:szCs w:val="22"/>
        </w:rPr>
        <w:t>fication’s origins and approach</w:t>
      </w:r>
    </w:p>
    <w:p w14:paraId="39455470" w14:textId="77777777" w:rsidR="00870B52" w:rsidRPr="00CE356F" w:rsidRDefault="00870B52" w:rsidP="00B827D3">
      <w:pPr>
        <w:widowControl w:val="0"/>
        <w:shd w:val="clear" w:color="auto" w:fill="FFFFFF" w:themeFill="background1"/>
        <w:contextualSpacing/>
        <w:mirrorIndents/>
        <w:rPr>
          <w:sz w:val="22"/>
          <w:szCs w:val="22"/>
        </w:rPr>
      </w:pPr>
    </w:p>
    <w:p w14:paraId="33C53178" w14:textId="77777777" w:rsidR="00870B52" w:rsidRPr="00017082" w:rsidRDefault="00A44757" w:rsidP="00B827D3">
      <w:pPr>
        <w:widowControl w:val="0"/>
        <w:ind w:firstLine="720"/>
        <w:contextualSpacing/>
        <w:mirrorIndents/>
        <w:rPr>
          <w:sz w:val="22"/>
          <w:szCs w:val="22"/>
        </w:rPr>
      </w:pPr>
      <w:r>
        <w:rPr>
          <w:sz w:val="22"/>
          <w:szCs w:val="22"/>
        </w:rPr>
        <w:t xml:space="preserve">The reason legality verification is an important tool with which to assess the preoccupation with finance and market driven policy interventions is that it draws on, but also eschews, different features of the </w:t>
      </w:r>
      <w:r w:rsidR="00870B52" w:rsidRPr="00CE356F">
        <w:rPr>
          <w:sz w:val="22"/>
          <w:szCs w:val="22"/>
        </w:rPr>
        <w:t>“</w:t>
      </w:r>
      <w:r w:rsidR="00870B52">
        <w:rPr>
          <w:sz w:val="22"/>
          <w:szCs w:val="22"/>
        </w:rPr>
        <w:t>n</w:t>
      </w:r>
      <w:r w:rsidR="00870B52" w:rsidRPr="00CE356F">
        <w:rPr>
          <w:sz w:val="22"/>
          <w:szCs w:val="22"/>
        </w:rPr>
        <w:t>on-</w:t>
      </w:r>
      <w:r w:rsidR="00870B52">
        <w:rPr>
          <w:sz w:val="22"/>
          <w:szCs w:val="22"/>
        </w:rPr>
        <w:t>s</w:t>
      </w:r>
      <w:r w:rsidR="00870B52" w:rsidRPr="00CE356F">
        <w:rPr>
          <w:sz w:val="22"/>
          <w:szCs w:val="22"/>
        </w:rPr>
        <w:t xml:space="preserve">tate </w:t>
      </w:r>
      <w:r w:rsidR="00870B52">
        <w:rPr>
          <w:sz w:val="22"/>
          <w:szCs w:val="22"/>
        </w:rPr>
        <w:t>m</w:t>
      </w:r>
      <w:r w:rsidR="00870B52" w:rsidRPr="00CE356F">
        <w:rPr>
          <w:sz w:val="22"/>
          <w:szCs w:val="22"/>
        </w:rPr>
        <w:t xml:space="preserve">arket </w:t>
      </w:r>
      <w:r w:rsidR="00870B52">
        <w:rPr>
          <w:sz w:val="22"/>
          <w:szCs w:val="22"/>
        </w:rPr>
        <w:t>d</w:t>
      </w:r>
      <w:r w:rsidR="00870B52" w:rsidRPr="00CE356F">
        <w:rPr>
          <w:sz w:val="22"/>
          <w:szCs w:val="22"/>
        </w:rPr>
        <w:t>riven” (NSMD) global governance</w:t>
      </w:r>
      <w:r w:rsidR="0088356C">
        <w:rPr>
          <w:sz w:val="22"/>
          <w:szCs w:val="22"/>
        </w:rPr>
        <w:t>.</w:t>
      </w:r>
      <w:r w:rsidR="00870B52" w:rsidRPr="00CE356F">
        <w:rPr>
          <w:sz w:val="22"/>
          <w:szCs w:val="22"/>
        </w:rPr>
        <w:t xml:space="preserve"> Similar to “good forest governance” </w:t>
      </w:r>
      <w:r>
        <w:rPr>
          <w:sz w:val="22"/>
          <w:szCs w:val="22"/>
        </w:rPr>
        <w:t xml:space="preserve">NSMD </w:t>
      </w:r>
      <w:r w:rsidR="00870B52" w:rsidRPr="00CE356F">
        <w:rPr>
          <w:sz w:val="22"/>
          <w:szCs w:val="22"/>
        </w:rPr>
        <w:t xml:space="preserve">initiatives, LV’s mechanism for weeding out illegal logging is to track legal wood along global supply chains that cut across multiple jurisdictions. Likewise, third party auditing, rather than relying on </w:t>
      </w:r>
      <w:r w:rsidR="00870B52" w:rsidRPr="00CE356F">
        <w:rPr>
          <w:sz w:val="22"/>
          <w:szCs w:val="22"/>
        </w:rPr>
        <w:lastRenderedPageBreak/>
        <w:t>traditional enforcement agencies, emerg</w:t>
      </w:r>
      <w:r w:rsidR="00870B52">
        <w:rPr>
          <w:sz w:val="22"/>
          <w:szCs w:val="22"/>
        </w:rPr>
        <w:t>ed</w:t>
      </w:r>
      <w:r w:rsidR="00870B52" w:rsidRPr="00CE356F">
        <w:rPr>
          <w:sz w:val="22"/>
          <w:szCs w:val="22"/>
        </w:rPr>
        <w:t xml:space="preserve"> as </w:t>
      </w:r>
      <w:r w:rsidR="00870B52">
        <w:rPr>
          <w:sz w:val="22"/>
          <w:szCs w:val="22"/>
        </w:rPr>
        <w:t xml:space="preserve">potential </w:t>
      </w:r>
      <w:r w:rsidR="00870B52" w:rsidRPr="00CE356F">
        <w:rPr>
          <w:sz w:val="22"/>
          <w:szCs w:val="22"/>
        </w:rPr>
        <w:t xml:space="preserve">mechanism to assure legal compliance. </w:t>
      </w:r>
      <w:r>
        <w:rPr>
          <w:sz w:val="22"/>
          <w:szCs w:val="22"/>
        </w:rPr>
        <w:t xml:space="preserve">However, unlike NSMD systems, </w:t>
      </w:r>
      <w:r w:rsidRPr="00CE356F">
        <w:rPr>
          <w:sz w:val="22"/>
          <w:szCs w:val="22"/>
        </w:rPr>
        <w:t xml:space="preserve">LV efforts seek to </w:t>
      </w:r>
      <w:r w:rsidRPr="00017082">
        <w:rPr>
          <w:sz w:val="22"/>
          <w:szCs w:val="22"/>
        </w:rPr>
        <w:t xml:space="preserve">improve the ability of developing country governments to enforce their own substantive policy requirements, explicitly reinforcing, rather than detracting from, national sovereignty. </w:t>
      </w:r>
      <w:r w:rsidR="00870B52" w:rsidRPr="00017082">
        <w:rPr>
          <w:sz w:val="22"/>
          <w:szCs w:val="22"/>
        </w:rPr>
        <w:t xml:space="preserve">As a result, sovereign governments are increasingly allowing non-domestic organizations to act as auditors for environmental compliance, mirroring trends in other arenas such as election monitoring </w:t>
      </w:r>
      <w:r w:rsidR="00870B52" w:rsidRPr="00017082">
        <w:rPr>
          <w:sz w:val="22"/>
          <w:szCs w:val="22"/>
        </w:rPr>
        <w:fldChar w:fldCharType="begin"/>
      </w:r>
      <w:r w:rsidR="00870B52" w:rsidRPr="00017082">
        <w:rPr>
          <w:sz w:val="22"/>
          <w:szCs w:val="22"/>
        </w:rPr>
        <w:instrText xml:space="preserve"> ADDIN EN.CITE &lt;EndNote&gt;&lt;Cite&gt;&lt;Author&gt;Hyde&lt;/Author&gt;&lt;Year&gt;2011&lt;/Year&gt;&lt;RecNum&gt;26703&lt;/RecNum&gt;&lt;DisplayText&gt;(Hyde 2011)&lt;/DisplayText&gt;&lt;record&gt;&lt;rec-number&gt;26703&lt;/rec-number&gt;&lt;foreign-keys&gt;&lt;key app="EN" db-id="zd99pwsezrwdx5ep05ixvswmttr9paate0sd" timestamp="1492188171"&gt;26703&lt;/key&gt;&lt;/foreign-keys&gt;&lt;ref-type name="Journal Article"&gt;17&lt;/ref-type&gt;&lt;contributors&gt;&lt;authors&gt;&lt;author&gt;Hyde, Susan D.&lt;/author&gt;&lt;/authors&gt;&lt;/contributors&gt;&lt;titles&gt;&lt;title&gt;Catch Us If You Can: Election Monitoring and International Norm Diffusion&lt;/title&gt;&lt;secondary-title&gt;American Journal of Political Science&lt;/secondary-title&gt;&lt;/titles&gt;&lt;periodical&gt;&lt;full-title&gt;American Journal of Political Science&lt;/full-title&gt;&lt;/periodical&gt;&lt;pages&gt;356--369&lt;/pages&gt;&lt;volume&gt;55&lt;/volume&gt;&lt;number&gt;2&lt;/number&gt;&lt;dates&gt;&lt;year&gt;2011&lt;/year&gt;&lt;/dates&gt;&lt;isbn&gt;00925853&lt;/isbn&gt;&lt;accession-num&gt;Hyde2011&lt;/accession-num&gt;&lt;urls&gt;&lt;related-urls&gt;&lt;url&gt;http://doi.wiley.com/10.1111/j.1540-5907.2011.00508.x&lt;/url&gt;&lt;/related-urls&gt;&lt;/urls&gt;&lt;electronic-resource-num&gt;10.1111/j.1540-5907.2011.00508.x&lt;/electronic-resource-num&gt;&lt;/record&gt;&lt;/Cite&gt;&lt;/EndNote&gt;</w:instrText>
      </w:r>
      <w:r w:rsidR="00870B52" w:rsidRPr="00017082">
        <w:rPr>
          <w:sz w:val="22"/>
          <w:szCs w:val="22"/>
        </w:rPr>
        <w:fldChar w:fldCharType="separate"/>
      </w:r>
      <w:r w:rsidR="00870B52" w:rsidRPr="00017082">
        <w:rPr>
          <w:noProof/>
          <w:sz w:val="22"/>
          <w:szCs w:val="22"/>
        </w:rPr>
        <w:t>(Hyde 2011)</w:t>
      </w:r>
      <w:r w:rsidR="00870B52" w:rsidRPr="00017082">
        <w:rPr>
          <w:sz w:val="22"/>
          <w:szCs w:val="22"/>
        </w:rPr>
        <w:fldChar w:fldCharType="end"/>
      </w:r>
      <w:r w:rsidR="00870B52" w:rsidRPr="00017082">
        <w:rPr>
          <w:sz w:val="22"/>
          <w:szCs w:val="22"/>
        </w:rPr>
        <w:t xml:space="preserve"> which led Cashore and Stone to distinguish its negative impacts on “procedural” sovereignty” in ways that reinforced “substantive authority” </w:t>
      </w:r>
      <w:r w:rsidR="00870B52" w:rsidRPr="00017082">
        <w:rPr>
          <w:sz w:val="22"/>
          <w:szCs w:val="22"/>
        </w:rPr>
        <w:fldChar w:fldCharType="begin"/>
      </w:r>
      <w:r w:rsidR="00870B52" w:rsidRPr="00017082">
        <w:rPr>
          <w:sz w:val="22"/>
          <w:szCs w:val="22"/>
        </w:rPr>
        <w:instrText xml:space="preserve"> ADDIN EN.CITE &lt;EndNote&gt;&lt;Cite&gt;&lt;Author&gt;Cashore&lt;/Author&gt;&lt;Year&gt;2014&lt;/Year&gt;&lt;RecNum&gt;82014&lt;/RecNum&gt;&lt;DisplayText&gt;(Cashore and Stone 2014)&lt;/DisplayText&gt;&lt;record&gt;&lt;rec-number&gt;82014&lt;/rec-number&gt;&lt;foreign-keys&gt;&lt;key app="EN" db-id="zd99pwsezrwdx5ep05ixvswmttr9paate0sd" timestamp="1494846044"&gt;82014&lt;/key&gt;&lt;/foreign-keys&gt;&lt;ref-type name="Journal Article"&gt;17&lt;/ref-type&gt;&lt;contributors&gt;&lt;authors&gt;&lt;author&gt;Benjamin Cashore &lt;/author&gt;&lt;author&gt;Michael Stone&lt;/author&gt;&lt;/authors&gt;&lt;/contributors&gt;&lt;titles&gt;&lt;title&gt;Does California Need Delaware? Explaining Indonesian, Chinese, and United States Support for Legality Compliance of Internationally Traded Products,&lt;/title&gt;&lt;secondary-title&gt;Regulation and Governance&lt;/secondary-title&gt;&lt;/titles&gt;&lt;periodical&gt;&lt;full-title&gt;Regulation and Governance&lt;/full-title&gt;&lt;abbr-1&gt;Regul. Gov.&lt;/abbr-1&gt;&lt;/periodical&gt;&lt;pages&gt;49-73&lt;/pages&gt;&lt;volume&gt;8&lt;/volume&gt;&lt;number&gt;Special Issue: Transnational Business Governance Interactions&lt;/number&gt;&lt;dates&gt;&lt;year&gt;2014&lt;/year&gt;&lt;/dates&gt;&lt;urls&gt;&lt;/urls&gt;&lt;/record&gt;&lt;/Cite&gt;&lt;/EndNote&gt;</w:instrText>
      </w:r>
      <w:r w:rsidR="00870B52" w:rsidRPr="00017082">
        <w:rPr>
          <w:sz w:val="22"/>
          <w:szCs w:val="22"/>
        </w:rPr>
        <w:fldChar w:fldCharType="separate"/>
      </w:r>
      <w:r w:rsidR="00870B52" w:rsidRPr="00017082">
        <w:rPr>
          <w:noProof/>
          <w:sz w:val="22"/>
          <w:szCs w:val="22"/>
        </w:rPr>
        <w:t>(Cashore and Stone 2014)</w:t>
      </w:r>
      <w:r w:rsidR="00870B52" w:rsidRPr="00017082">
        <w:rPr>
          <w:sz w:val="22"/>
          <w:szCs w:val="22"/>
        </w:rPr>
        <w:fldChar w:fldCharType="end"/>
      </w:r>
      <w:r w:rsidR="00870B52" w:rsidRPr="00017082">
        <w:rPr>
          <w:sz w:val="22"/>
          <w:szCs w:val="22"/>
        </w:rPr>
        <w:t>.</w:t>
      </w:r>
      <w:r w:rsidR="00870B52" w:rsidRPr="00017082">
        <w:rPr>
          <w:sz w:val="22"/>
          <w:szCs w:val="22"/>
        </w:rPr>
        <w:tab/>
      </w:r>
    </w:p>
    <w:p w14:paraId="2F0787D6" w14:textId="77777777" w:rsidR="00870B52" w:rsidRPr="00017082" w:rsidRDefault="00870B52" w:rsidP="00B827D3">
      <w:pPr>
        <w:widowControl w:val="0"/>
        <w:contextualSpacing/>
        <w:mirrorIndents/>
        <w:rPr>
          <w:sz w:val="22"/>
          <w:szCs w:val="22"/>
        </w:rPr>
      </w:pPr>
    </w:p>
    <w:tbl>
      <w:tblPr>
        <w:tblStyle w:val="TableGrid"/>
        <w:tblW w:w="8568" w:type="dxa"/>
        <w:tblLook w:val="00A0" w:firstRow="1" w:lastRow="0" w:firstColumn="1" w:lastColumn="0" w:noHBand="0" w:noVBand="0"/>
      </w:tblPr>
      <w:tblGrid>
        <w:gridCol w:w="4068"/>
        <w:gridCol w:w="4500"/>
      </w:tblGrid>
      <w:tr w:rsidR="00870B52" w:rsidRPr="00017082" w14:paraId="55EB31D7" w14:textId="77777777" w:rsidTr="00882661">
        <w:tc>
          <w:tcPr>
            <w:tcW w:w="8568" w:type="dxa"/>
            <w:gridSpan w:val="2"/>
            <w:tcBorders>
              <w:top w:val="nil"/>
              <w:left w:val="nil"/>
              <w:right w:val="nil"/>
            </w:tcBorders>
          </w:tcPr>
          <w:p w14:paraId="4EF2DBE8" w14:textId="77777777" w:rsidR="00870B52" w:rsidRPr="00017082" w:rsidRDefault="00870B52" w:rsidP="00B827D3">
            <w:pPr>
              <w:widowControl w:val="0"/>
              <w:contextualSpacing/>
              <w:mirrorIndents/>
              <w:rPr>
                <w:sz w:val="22"/>
                <w:szCs w:val="22"/>
              </w:rPr>
            </w:pPr>
            <w:r w:rsidRPr="00017082">
              <w:rPr>
                <w:b/>
                <w:sz w:val="22"/>
                <w:szCs w:val="22"/>
              </w:rPr>
              <w:t>Table 4.0: Key Features of Legality Verification as TBG</w:t>
            </w:r>
          </w:p>
        </w:tc>
      </w:tr>
      <w:tr w:rsidR="00870B52" w:rsidRPr="00017082" w14:paraId="335A11FB" w14:textId="77777777" w:rsidTr="00882661">
        <w:tc>
          <w:tcPr>
            <w:tcW w:w="4068" w:type="dxa"/>
          </w:tcPr>
          <w:p w14:paraId="3AE3E7C9" w14:textId="77777777" w:rsidR="00870B52" w:rsidRPr="00017082" w:rsidRDefault="00870B52" w:rsidP="00B827D3">
            <w:pPr>
              <w:widowControl w:val="0"/>
              <w:contextualSpacing/>
              <w:mirrorIndents/>
              <w:rPr>
                <w:sz w:val="22"/>
                <w:szCs w:val="22"/>
              </w:rPr>
            </w:pPr>
            <w:r w:rsidRPr="00017082">
              <w:rPr>
                <w:sz w:val="22"/>
                <w:szCs w:val="22"/>
              </w:rPr>
              <w:t xml:space="preserve">Role of Governments </w:t>
            </w:r>
          </w:p>
        </w:tc>
        <w:tc>
          <w:tcPr>
            <w:tcW w:w="4500" w:type="dxa"/>
          </w:tcPr>
          <w:p w14:paraId="543FEC53" w14:textId="77777777" w:rsidR="00870B52" w:rsidRPr="00017082" w:rsidRDefault="00870B52" w:rsidP="00B827D3">
            <w:pPr>
              <w:widowControl w:val="0"/>
              <w:contextualSpacing/>
              <w:mirrorIndents/>
              <w:rPr>
                <w:sz w:val="22"/>
                <w:szCs w:val="22"/>
              </w:rPr>
            </w:pPr>
            <w:r w:rsidRPr="00017082">
              <w:rPr>
                <w:sz w:val="22"/>
                <w:szCs w:val="22"/>
              </w:rPr>
              <w:t xml:space="preserve">Sovereignty reinforced, not challenged </w:t>
            </w:r>
          </w:p>
        </w:tc>
      </w:tr>
      <w:tr w:rsidR="00870B52" w:rsidRPr="00017082" w14:paraId="13A9EA02" w14:textId="77777777" w:rsidTr="00882661">
        <w:tc>
          <w:tcPr>
            <w:tcW w:w="4068" w:type="dxa"/>
          </w:tcPr>
          <w:p w14:paraId="21709E41" w14:textId="77777777" w:rsidR="00870B52" w:rsidRPr="00017082" w:rsidRDefault="00870B52" w:rsidP="00B827D3">
            <w:pPr>
              <w:widowControl w:val="0"/>
              <w:contextualSpacing/>
              <w:mirrorIndents/>
              <w:rPr>
                <w:sz w:val="22"/>
                <w:szCs w:val="22"/>
              </w:rPr>
            </w:pPr>
            <w:r w:rsidRPr="00017082">
              <w:rPr>
                <w:sz w:val="22"/>
                <w:szCs w:val="22"/>
              </w:rPr>
              <w:t>Policy Scope</w:t>
            </w:r>
          </w:p>
        </w:tc>
        <w:tc>
          <w:tcPr>
            <w:tcW w:w="4500" w:type="dxa"/>
          </w:tcPr>
          <w:p w14:paraId="7873F5CE" w14:textId="77777777" w:rsidR="00870B52" w:rsidRPr="00017082" w:rsidRDefault="00870B52" w:rsidP="00B827D3">
            <w:pPr>
              <w:widowControl w:val="0"/>
              <w:contextualSpacing/>
              <w:mirrorIndents/>
              <w:rPr>
                <w:sz w:val="22"/>
                <w:szCs w:val="22"/>
              </w:rPr>
            </w:pPr>
            <w:r w:rsidRPr="00017082">
              <w:rPr>
                <w:sz w:val="22"/>
                <w:szCs w:val="22"/>
              </w:rPr>
              <w:t xml:space="preserve">Relatively modest </w:t>
            </w:r>
          </w:p>
        </w:tc>
      </w:tr>
      <w:tr w:rsidR="00870B52" w:rsidRPr="00017082" w14:paraId="466A16EA" w14:textId="77777777" w:rsidTr="00882661">
        <w:tc>
          <w:tcPr>
            <w:tcW w:w="4068" w:type="dxa"/>
          </w:tcPr>
          <w:p w14:paraId="7883001A" w14:textId="77777777" w:rsidR="00870B52" w:rsidRPr="00017082" w:rsidRDefault="00870B52" w:rsidP="00B827D3">
            <w:pPr>
              <w:widowControl w:val="0"/>
              <w:contextualSpacing/>
              <w:mirrorIndents/>
              <w:rPr>
                <w:sz w:val="22"/>
                <w:szCs w:val="22"/>
              </w:rPr>
            </w:pPr>
            <w:r w:rsidRPr="00017082">
              <w:rPr>
                <w:sz w:val="22"/>
                <w:szCs w:val="22"/>
              </w:rPr>
              <w:t>Assurance</w:t>
            </w:r>
          </w:p>
        </w:tc>
        <w:tc>
          <w:tcPr>
            <w:tcW w:w="4500" w:type="dxa"/>
          </w:tcPr>
          <w:p w14:paraId="54A7DA2F" w14:textId="77777777" w:rsidR="00870B52" w:rsidRPr="00017082" w:rsidRDefault="00870B52" w:rsidP="00B827D3">
            <w:pPr>
              <w:widowControl w:val="0"/>
              <w:contextualSpacing/>
              <w:mirrorIndents/>
              <w:rPr>
                <w:sz w:val="22"/>
                <w:szCs w:val="22"/>
              </w:rPr>
            </w:pPr>
            <w:r w:rsidRPr="00017082">
              <w:rPr>
                <w:sz w:val="22"/>
                <w:szCs w:val="22"/>
              </w:rPr>
              <w:t xml:space="preserve">Third party verification </w:t>
            </w:r>
          </w:p>
        </w:tc>
      </w:tr>
      <w:tr w:rsidR="00870B52" w:rsidRPr="00017082" w14:paraId="73047E3E" w14:textId="77777777" w:rsidTr="00882661">
        <w:trPr>
          <w:trHeight w:val="197"/>
        </w:trPr>
        <w:tc>
          <w:tcPr>
            <w:tcW w:w="4068" w:type="dxa"/>
          </w:tcPr>
          <w:p w14:paraId="6EFDE0AD" w14:textId="77777777" w:rsidR="00870B52" w:rsidRPr="00017082" w:rsidRDefault="00870B52" w:rsidP="00B827D3">
            <w:pPr>
              <w:widowControl w:val="0"/>
              <w:contextualSpacing/>
              <w:mirrorIndents/>
              <w:rPr>
                <w:sz w:val="22"/>
                <w:szCs w:val="22"/>
              </w:rPr>
            </w:pPr>
            <w:r w:rsidRPr="00017082">
              <w:rPr>
                <w:sz w:val="22"/>
                <w:szCs w:val="22"/>
              </w:rPr>
              <w:t>Role of Markets</w:t>
            </w:r>
          </w:p>
        </w:tc>
        <w:tc>
          <w:tcPr>
            <w:tcW w:w="4500" w:type="dxa"/>
          </w:tcPr>
          <w:p w14:paraId="1CA14C9A" w14:textId="77777777" w:rsidR="00870B52" w:rsidRPr="00017082" w:rsidRDefault="00870B52" w:rsidP="00B827D3">
            <w:pPr>
              <w:widowControl w:val="0"/>
              <w:contextualSpacing/>
              <w:mirrorIndents/>
              <w:rPr>
                <w:sz w:val="22"/>
                <w:szCs w:val="22"/>
              </w:rPr>
            </w:pPr>
            <w:r w:rsidRPr="00017082">
              <w:rPr>
                <w:sz w:val="22"/>
                <w:szCs w:val="22"/>
              </w:rPr>
              <w:t xml:space="preserve">Tracking along product supply chains </w:t>
            </w:r>
          </w:p>
        </w:tc>
      </w:tr>
    </w:tbl>
    <w:p w14:paraId="0E6C099C" w14:textId="77777777" w:rsidR="00870B52" w:rsidRPr="00017082" w:rsidRDefault="00870B52" w:rsidP="00B827D3">
      <w:pPr>
        <w:widowControl w:val="0"/>
        <w:contextualSpacing/>
        <w:mirrorIndents/>
        <w:rPr>
          <w:sz w:val="22"/>
          <w:szCs w:val="22"/>
        </w:rPr>
      </w:pPr>
    </w:p>
    <w:p w14:paraId="61B96D87" w14:textId="77777777" w:rsidR="00870B52" w:rsidRPr="00017082" w:rsidRDefault="00870B52" w:rsidP="00B827D3">
      <w:pPr>
        <w:widowControl w:val="0"/>
        <w:contextualSpacing/>
        <w:mirrorIndents/>
        <w:rPr>
          <w:sz w:val="22"/>
          <w:szCs w:val="22"/>
        </w:rPr>
      </w:pPr>
      <w:r w:rsidRPr="00017082">
        <w:rPr>
          <w:sz w:val="22"/>
          <w:szCs w:val="22"/>
        </w:rPr>
        <w:t xml:space="preserve">Source: </w:t>
      </w:r>
      <w:r w:rsidRPr="00017082">
        <w:rPr>
          <w:sz w:val="22"/>
          <w:szCs w:val="22"/>
        </w:rPr>
        <w:fldChar w:fldCharType="begin"/>
      </w:r>
      <w:r w:rsidRPr="00017082">
        <w:rPr>
          <w:sz w:val="22"/>
          <w:szCs w:val="22"/>
        </w:rPr>
        <w:instrText xml:space="preserve"> ADDIN EN.CITE &lt;EndNote&gt;&lt;Cite AuthorYear="1"&gt;&lt;Author&gt;Cashore&lt;/Author&gt;&lt;Year&gt;2012&lt;/Year&gt;&lt;RecNum&gt;26425&lt;/RecNum&gt;&lt;DisplayText&gt;Cashore and Stone (2012)&lt;/DisplayText&gt;&lt;record&gt;&lt;rec-number&gt;26425&lt;/rec-number&gt;&lt;foreign-keys&gt;&lt;key app="EN" db-id="zd99pwsezrwdx5ep05ixvswmttr9paate0sd" timestamp="1492188171"&gt;26425&lt;/key&gt;&lt;/foreign-keys&gt;&lt;ref-type name="Journal Article"&gt;17&lt;/ref-type&gt;&lt;contributors&gt;&lt;authors&gt;&lt;author&gt;Cashore, Benjamin&lt;/author&gt;&lt;author&gt;Stone, Michael W.&lt;/author&gt;&lt;/authors&gt;&lt;/contributors&gt;&lt;titles&gt;&lt;title&gt;Can Legality Verification Rescue Global Forest Governance? Analyzing the Potential of Public and Private Policy Intersection to Ameliorate Forest Challenges in Southeast Asia&lt;/title&gt;&lt;secondary-title&gt;Forest Policy and Economics&lt;/secondary-title&gt;&lt;/titles&gt;&lt;periodical&gt;&lt;full-title&gt;Forest Policy and Economics&lt;/full-title&gt;&lt;/periodical&gt;&lt;dates&gt;&lt;year&gt;2012&lt;/year&gt;&lt;/dates&gt;&lt;urls&gt;&lt;/urls&gt;&lt;/record&gt;&lt;/Cite&gt;&lt;/EndNote&gt;</w:instrText>
      </w:r>
      <w:r w:rsidRPr="00017082">
        <w:rPr>
          <w:sz w:val="22"/>
          <w:szCs w:val="22"/>
        </w:rPr>
        <w:fldChar w:fldCharType="separate"/>
      </w:r>
      <w:r w:rsidRPr="00017082">
        <w:rPr>
          <w:noProof/>
          <w:sz w:val="22"/>
          <w:szCs w:val="22"/>
        </w:rPr>
        <w:t>Cashore and Stone (2012)</w:t>
      </w:r>
      <w:r w:rsidRPr="00017082">
        <w:rPr>
          <w:sz w:val="22"/>
          <w:szCs w:val="22"/>
        </w:rPr>
        <w:fldChar w:fldCharType="end"/>
      </w:r>
      <w:r w:rsidRPr="00017082">
        <w:rPr>
          <w:sz w:val="22"/>
          <w:szCs w:val="22"/>
        </w:rPr>
        <w:t xml:space="preserve">, drawing on Cashore </w:t>
      </w:r>
      <w:r w:rsidRPr="00017082">
        <w:rPr>
          <w:sz w:val="22"/>
          <w:szCs w:val="22"/>
        </w:rPr>
        <w:fldChar w:fldCharType="begin"/>
      </w:r>
      <w:r w:rsidRPr="00017082">
        <w:rPr>
          <w:sz w:val="22"/>
          <w:szCs w:val="22"/>
        </w:rPr>
        <w:instrText xml:space="preserve"> ADDIN EN.CITE &lt;EndNote&gt;&lt;Cite ExcludeAuth="1"&gt;&lt;Author&gt;Cashore&lt;/Author&gt;&lt;Year&gt;2002&lt;/Year&gt;&lt;RecNum&gt;35116&lt;/RecNum&gt;&lt;DisplayText&gt;(2002)&lt;/DisplayText&gt;&lt;record&gt;&lt;rec-number&gt;35116&lt;/rec-number&gt;&lt;foreign-keys&gt;&lt;key app="EN" db-id="zd99pwsezrwdx5ep05ixvswmttr9paate0sd" timestamp="1492188174"&gt;35116&lt;/key&gt;&lt;/foreign-keys&gt;&lt;ref-type name="Journal Article"&gt;17&lt;/ref-type&gt;&lt;contributors&gt;&lt;authors&gt;&lt;author&gt;Cashore, Benjamin&lt;/author&gt;&lt;/authors&gt;&lt;/contributors&gt;&lt;titles&gt;&lt;title&gt;Legitimacy and the Privatization of Environmental Governance: How Non‚ÄìState Market‚ÄìDriven (NSMD) Governance Systems Gain Rule‚ÄìMaking Authority&lt;/title&gt;&lt;secondary-title&gt;Governance&lt;/secondary-title&gt;&lt;/titles&gt;&lt;periodical&gt;&lt;full-title&gt;Governance&lt;/full-title&gt;&lt;/periodical&gt;&lt;pages&gt;N&lt;/pages&gt;&lt;volume&gt;15&lt;/volume&gt;&lt;number&gt;4&lt;/number&gt;&lt;keywords&gt;&lt;keyword&gt;ENVIRONMENTAL policy&lt;/keyword&gt;&lt;keyword&gt;LEGITIMACY of governments&lt;/keyword&gt;&lt;keyword&gt;PRIVATIZATION&lt;/keyword&gt;&lt;/keywords&gt;&lt;dates&gt;&lt;year&gt;2002&lt;/year&gt;&lt;/dates&gt;&lt;publisher&gt;Wiley-Blackwell&lt;/publisher&gt;&lt;isbn&gt;09521895&lt;/isbn&gt;&lt;accession-num&gt;7241109&lt;/accession-num&gt;&lt;work-type&gt;Article&lt;/work-type&gt;&lt;urls&gt;&lt;related-urls&gt;&lt;url&gt;http://search.ebscohost.com/login.aspx?direct=true&amp;amp;db=aph&amp;amp;AN=7241109&amp;amp;site=ehost-live&lt;/url&gt;&lt;/related-urls&gt;&lt;/urls&gt;&lt;remote-database-name&gt;aph&lt;/remote-database-name&gt;&lt;remote-database-provider&gt;EBSCOhost&lt;/remote-database-provider&gt;&lt;/record&gt;&lt;/Cite&gt;&lt;/EndNote&gt;</w:instrText>
      </w:r>
      <w:r w:rsidRPr="00017082">
        <w:rPr>
          <w:sz w:val="22"/>
          <w:szCs w:val="22"/>
        </w:rPr>
        <w:fldChar w:fldCharType="separate"/>
      </w:r>
      <w:r w:rsidRPr="00017082">
        <w:rPr>
          <w:noProof/>
          <w:sz w:val="22"/>
          <w:szCs w:val="22"/>
        </w:rPr>
        <w:t>(2002)</w:t>
      </w:r>
      <w:r w:rsidRPr="00017082">
        <w:rPr>
          <w:sz w:val="22"/>
          <w:szCs w:val="22"/>
        </w:rPr>
        <w:fldChar w:fldCharType="end"/>
      </w:r>
    </w:p>
    <w:p w14:paraId="21ABB54D" w14:textId="77777777" w:rsidR="00870B52" w:rsidRPr="00017082" w:rsidRDefault="00870B52" w:rsidP="00B827D3">
      <w:pPr>
        <w:widowControl w:val="0"/>
        <w:contextualSpacing/>
        <w:mirrorIndents/>
        <w:rPr>
          <w:b/>
          <w:sz w:val="22"/>
          <w:szCs w:val="22"/>
        </w:rPr>
      </w:pPr>
      <w:r w:rsidRPr="00017082">
        <w:rPr>
          <w:b/>
          <w:sz w:val="22"/>
          <w:szCs w:val="22"/>
        </w:rPr>
        <w:t xml:space="preserve"> </w:t>
      </w:r>
    </w:p>
    <w:p w14:paraId="53571BF8" w14:textId="77777777" w:rsidR="00346606" w:rsidRPr="00017082" w:rsidRDefault="0088356C" w:rsidP="0088356C">
      <w:pPr>
        <w:widowControl w:val="0"/>
        <w:tabs>
          <w:tab w:val="left" w:pos="720"/>
        </w:tabs>
        <w:contextualSpacing/>
        <w:mirrorIndents/>
        <w:rPr>
          <w:sz w:val="22"/>
          <w:szCs w:val="22"/>
        </w:rPr>
      </w:pPr>
      <w:r>
        <w:rPr>
          <w:sz w:val="22"/>
          <w:szCs w:val="22"/>
        </w:rPr>
        <w:tab/>
      </w:r>
      <w:r w:rsidR="00346606" w:rsidRPr="00017082">
        <w:rPr>
          <w:sz w:val="22"/>
          <w:szCs w:val="22"/>
        </w:rPr>
        <w:t xml:space="preserve">The motivation for the transnational legality verification and its policy design orientation, are sometimes explained by frustration with previous transnational finance and market driven interventions designed to enhance a range of “good governance” components including fostering “sustainable development” by balancing economic growth, livelihood, and environmental outcomes </w:t>
      </w:r>
      <w:r w:rsidR="00346606" w:rsidRPr="00017082">
        <w:rPr>
          <w:sz w:val="22"/>
          <w:szCs w:val="22"/>
        </w:rPr>
        <w:fldChar w:fldCharType="begin"/>
      </w:r>
      <w:r w:rsidR="00346606" w:rsidRPr="00017082">
        <w:rPr>
          <w:sz w:val="22"/>
          <w:szCs w:val="22"/>
        </w:rPr>
        <w:instrText xml:space="preserve"> ADDIN EN.CITE &lt;EndNote&gt;&lt;Cite&gt;&lt;Author&gt;European Commission&lt;/Author&gt;&lt;Year&gt;2003&lt;/Year&gt;&lt;RecNum&gt;1166&lt;/RecNum&gt;&lt;DisplayText&gt;(European Commission 2003b, Ituarte-Lima, McDermott, and Mulyani 2014)&lt;/DisplayText&gt;&lt;record&gt;&lt;rec-number&gt;1166&lt;/rec-number&gt;&lt;foreign-keys&gt;&lt;key app="EN" db-id="app2xzfei0tws8epas05f2zpdasps9aaaww2" timestamp="1543339344"&gt;1166&lt;/key&gt;&lt;/foreign-keys&gt;&lt;ref-type name="Report"&gt;27&lt;/ref-type&gt;&lt;contributors&gt;&lt;authors&gt;&lt;author&gt;European Commission,&lt;/author&gt;&lt;/authors&gt;&lt;/contributors&gt;&lt;titles&gt;&lt;title&gt;Forest Law Enforcement, Governance and Trade (FLEGT) Proposal for an EU Action Plan&lt;/title&gt;&lt;/titles&gt;&lt;pages&gt;1-32&lt;/pages&gt;&lt;number&gt;COM (2003) 251 &lt;/number&gt;&lt;dates&gt;&lt;year&gt;2003&lt;/year&gt;&lt;/dates&gt;&lt;pub-location&gt;Brussels&lt;/pub-location&gt;&lt;publisher&gt;Comission of the European Communities&lt;/publisher&gt;&lt;urls&gt;&lt;related-urls&gt;&lt;url&gt;http://eur-lex.europa.eu/LexUriServ/LexUriServ.do?uri=COM:2003:0251:FIN:EN:PDF&lt;/url&gt;&lt;/related-urls&gt;&lt;/urls&gt;&lt;/record&gt;&lt;/Cite&gt;&lt;Cite&gt;&lt;Author&gt;Ituarte-Lima&lt;/Author&gt;&lt;Year&gt;2014&lt;/Year&gt;&lt;RecNum&gt;2277&lt;/RecNum&gt;&lt;record&gt;&lt;rec-number&gt;2277&lt;/rec-number&gt;&lt;foreign-keys&gt;&lt;key app="EN" db-id="app2xzfei0tws8epas05f2zpdasps9aaaww2" timestamp="1543399974"&gt;2277&lt;/key&gt;&lt;/foreign-keys&gt;&lt;ref-type name="Journal Article"&gt;17&lt;/ref-type&gt;&lt;contributors&gt;&lt;authors&gt;&lt;author&gt;Ituarte-Lima, Claudia&lt;/author&gt;&lt;author&gt;McDermott, Constance L.&lt;/author&gt;&lt;author&gt;Mulyani, Mari&lt;/author&gt;&lt;/authors&gt;&lt;/contributors&gt;&lt;titles&gt;&lt;title&gt;Assessing equity in national legal frameworks for REDD+: The case of Indonesia&lt;/title&gt;&lt;secondary-title&gt;ENVSCI Environmental Science and Policy&lt;/secondary-title&gt;&lt;/titles&gt;&lt;periodical&gt;&lt;full-title&gt;ENVSCI Environmental Science and Policy&lt;/full-title&gt;&lt;/periodical&gt;&lt;pages&gt;291-300&lt;/pages&gt;&lt;volume&gt;44&lt;/volume&gt;&lt;dates&gt;&lt;year&gt;2014&lt;/year&gt;&lt;/dates&gt;&lt;isbn&gt;1462-9011&lt;/isbn&gt;&lt;urls&gt;&lt;/urls&gt;&lt;remote-database-name&gt;/z-wcorg/&lt;/remote-database-name&gt;&lt;remote-database-provider&gt;http://worldcat.org&lt;/remote-database-provider&gt;&lt;language&gt;English&lt;/language&gt;&lt;/record&gt;&lt;/Cite&gt;&lt;/EndNote&gt;</w:instrText>
      </w:r>
      <w:r w:rsidR="00346606" w:rsidRPr="00017082">
        <w:rPr>
          <w:sz w:val="22"/>
          <w:szCs w:val="22"/>
        </w:rPr>
        <w:fldChar w:fldCharType="separate"/>
      </w:r>
      <w:r w:rsidR="00346606" w:rsidRPr="00017082">
        <w:rPr>
          <w:noProof/>
          <w:sz w:val="22"/>
          <w:szCs w:val="22"/>
        </w:rPr>
        <w:t>(European Commission 2003b, Ituarte-Lima, McDermott, and Mulyani 2014)</w:t>
      </w:r>
      <w:r w:rsidR="00346606" w:rsidRPr="00017082">
        <w:rPr>
          <w:sz w:val="22"/>
          <w:szCs w:val="22"/>
        </w:rPr>
        <w:fldChar w:fldCharType="end"/>
      </w:r>
      <w:r w:rsidR="00346606" w:rsidRPr="00017082">
        <w:rPr>
          <w:sz w:val="22"/>
          <w:szCs w:val="22"/>
        </w:rPr>
        <w:t xml:space="preserve">, to promote enhanced governing legitimacy and authority, and to do so by fostering policy output adjudications, and that fostered transparency, inclusiveness and accountability. For these reasons those deliberating about how to design legality verification tools had significant concerns about the need to enhance, as previous efforts had attempted, a range of capacity subcomponents including financial resources, analytical skills, technical knowledge, administrative efficiency and law enforcement - by this time centered around the “anti-corruption” discourse </w:t>
      </w:r>
      <w:r w:rsidR="00346606" w:rsidRPr="00017082">
        <w:rPr>
          <w:sz w:val="22"/>
          <w:szCs w:val="22"/>
        </w:rPr>
        <w:fldChar w:fldCharType="begin"/>
      </w:r>
      <w:r w:rsidR="00346606" w:rsidRPr="00017082">
        <w:rPr>
          <w:sz w:val="22"/>
          <w:szCs w:val="22"/>
        </w:rPr>
        <w:instrText xml:space="preserve"> ADDIN EN.CITE &lt;EndNote&gt;&lt;Cite&gt;&lt;Author&gt;World Bank&lt;/Author&gt;&lt;Year&gt;2005&lt;/Year&gt;&lt;RecNum&gt;30476&lt;/RecNum&gt;&lt;DisplayText&gt;(World Bank 2005)&lt;/DisplayText&gt;&lt;record&gt;&lt;rec-number&gt;30476&lt;/rec-number&gt;&lt;foreign-keys&gt;&lt;key app="EN" db-id="zd99pwsezrwdx5ep05ixvswmttr9paate0sd" timestamp="1492188172"&gt;30476&lt;/key&gt;&lt;/foreign-keys&gt;&lt;ref-type name="Report"&gt;27&lt;/ref-type&gt;&lt;contributors&gt;&lt;authors&gt;&lt;author&gt;World Bank,&lt;/author&gt;&lt;/authors&gt;&lt;/contributors&gt;&lt;titles&gt;&lt;title&gt;Governments Commit To Action on Forest Law Enforcement And Governance In Europe and North Asia&lt;/title&gt;&lt;/titles&gt;&lt;dates&gt;&lt;year&gt;2005&lt;/year&gt;&lt;pub-dates&gt;&lt;date&gt;November&lt;/date&gt;&lt;/pub-dates&gt;&lt;/dates&gt;&lt;pub-location&gt;St Petersburg, Russia&lt;/pub-location&gt;&lt;publisher&gt;World Bank&lt;/publisher&gt;&lt;work-type&gt;PRESS RELEASE&lt;/work-type&gt;&lt;urls&gt;&lt;related-urls&gt;&lt;url&gt;http://www.illegal-logging.info/news.php?newsId=1140&lt;/url&gt;&lt;/related-urls&gt;&lt;/urls&gt;&lt;/record&gt;&lt;/Cite&gt;&lt;/EndNote&gt;</w:instrText>
      </w:r>
      <w:r w:rsidR="00346606" w:rsidRPr="00017082">
        <w:rPr>
          <w:sz w:val="22"/>
          <w:szCs w:val="22"/>
        </w:rPr>
        <w:fldChar w:fldCharType="separate"/>
      </w:r>
      <w:r w:rsidR="00346606" w:rsidRPr="00017082">
        <w:rPr>
          <w:noProof/>
          <w:sz w:val="22"/>
          <w:szCs w:val="22"/>
        </w:rPr>
        <w:t>(World Bank 2005)</w:t>
      </w:r>
      <w:r w:rsidR="00346606" w:rsidRPr="00017082">
        <w:rPr>
          <w:sz w:val="22"/>
          <w:szCs w:val="22"/>
        </w:rPr>
        <w:fldChar w:fldCharType="end"/>
      </w:r>
      <w:r w:rsidR="00346606" w:rsidRPr="00017082">
        <w:rPr>
          <w:sz w:val="22"/>
          <w:szCs w:val="22"/>
        </w:rPr>
        <w:t>. Owing to frustrations with past market and financial driven initiatives, legality verification was innovative because the substantive orientation was not focused on imposing behavioral requirements from international bodies, but on helping countries, perceived in some ways as “weak” owing to asserted capacity, limited statehood and other “governance gaps”, achieve compliance to their own domestic laws and policy. Hence, there was a greater emphasis on capacity building, alongside procedural and output components, that did not challenge the sovereign authority of nation states to decide what to do inside their own boarders.</w:t>
      </w:r>
      <w:r w:rsidR="00346606" w:rsidRPr="00017082">
        <w:rPr>
          <w:rStyle w:val="EndnoteReference"/>
          <w:sz w:val="22"/>
          <w:szCs w:val="22"/>
        </w:rPr>
        <w:endnoteReference w:id="6"/>
      </w:r>
      <w:r w:rsidR="00346606" w:rsidRPr="00017082">
        <w:rPr>
          <w:sz w:val="22"/>
          <w:szCs w:val="22"/>
        </w:rPr>
        <w:t xml:space="preserve"> The result of this approach meant that there was much more interest on the part of a wide coalition of global forestry stakeholders not only because of frustration with previous efforts to fill governance gaps by promoting non-state market driven global forest certification systems </w:t>
      </w:r>
      <w:r w:rsidR="00346606" w:rsidRPr="00017082">
        <w:rPr>
          <w:sz w:val="22"/>
          <w:szCs w:val="22"/>
        </w:rPr>
        <w:fldChar w:fldCharType="begin">
          <w:fldData xml:space="preserve">PEVuZE5vdGU+PENpdGU+PEF1dGhvcj5CZXJuc3RlaW48L0F1dGhvcj48WWVhcj4yMDA0PC9ZZWFy
PjxSZWNOdW0+MzI2NzA8L1JlY051bT48RGlzcGxheVRleHQ+KEJlcm5zdGVpbiBhbmQgQ2FzaG9y
ZSAyMDA0LCBHdWxicmFuZHNlbiAyMDA0Yyk8L0Rpc3BsYXlUZXh0PjxyZWNvcmQ+PHJlYy1udW1i
ZXI+MzI2NzA8L3JlYy1udW1iZXI+PGZvcmVpZ24ta2V5cz48a2V5IGFwcD0iRU4iIGRiLWlkPSJ6
ZDk5cHdzZXpyd2R4NWVwMDVpeHZzd210dHI5cGFhdGUwc2QiIHRpbWVzdGFtcD0iMTQ5MjE4ODE3
MyI+MzI2NzA8L2tleT48L2ZvcmVpZ24ta2V5cz48cmVmLXR5cGUgbmFtZT0iQm9vayBTZWN0aW9u
Ij41PC9yZWYtdHlwZT48Y29udHJpYnV0b3JzPjxhdXRob3JzPjxhdXRob3I+U3RldmVuIEJlcm5z
dGVpbjwvYXV0aG9yPjxhdXRob3I+QmVuamFtaW4gQ2FzaG9yZTwvYXV0aG9yPjwvYXV0aG9ycz48
c2Vjb25kYXJ5LWF1dGhvcnM+PGF1dGhvcj5Kb2huIEtpcnRvbjwvYXV0aG9yPjxhdXRob3I+TWlj
aGFlbCBUcmViaWxjb2NrPC9hdXRob3I+PC9zZWNvbmRhcnktYXV0aG9ycz48L2NvbnRyaWJ1dG9y
cz48dGl0bGVzPjx0aXRsZT5Ob24tU3RhdGUgR2xvYmFsIEdvdmVybmFuY2U6IElzIEZvcmVzdCBD
ZXJ0aWZpY2F0aW9uIGEgTGVnaXRpbWF0ZSBBbHRlcm5hdGl2ZSB0byBhIEdsb2JhbCBGb3Jlc3Qg
Q29udmVudGlvbj88L3RpdGxlPjxzZWNvbmRhcnktdGl0bGU+SGFyZCBDaG9pY2VzLCBTb2Z0IExh
dzogIENvbWJpbmluZyBUcmFkZSwgRW52aXJvbm1lbnQsIGFuZCBTb2NpYWwgQ29oZXNpb24gaW4g
R2xvYmFsIEdvdmVybmFuY2U8L3NlY29uZGFyeS10aXRsZT48L3RpdGxlcz48a2V5d29yZHM+PGtl
eXdvcmQ+Zm9yZXN0IGNlcnRpZmljYXRpb248L2tleXdvcmQ+PGtleXdvcmQ+aW50ZXJuYXRpb25h
bCBlbnZpcm9ubWVudGFsIGdvdmVyYW5jZTwva2V5d29yZD48L2tleXdvcmRzPjxkYXRlcz48eWVh
cj4yMDA0PC95ZWFyPjwvZGF0ZXM+PHB1Yi1sb2NhdGlvbj5BbGRlcnNob3Q8L3B1Yi1sb2NhdGlv
bj48cHVibGlzaGVyPkFzaGdhdGUgUHJlc3M8L3B1Ymxpc2hlcj48dXJscz48L3VybHM+PC9yZWNv
cmQ+PC9DaXRlPjxDaXRlPjxBdXRob3I+R3VsYnJhbmRzZW48L0F1dGhvcj48WWVhcj4yMDA0PC9Z
ZWFyPjxSZWNOdW0+MTQ0MTwvUmVjTnVtPjxyZWNvcmQ+PHJlYy1udW1iZXI+MTQ0MTwvcmVjLW51
bWJlcj48Zm9yZWlnbi1rZXlzPjxrZXkgYXBwPSJFTiIgZGItaWQ9ImFwcDJ4emZlaTB0d3M4ZXBh
czA1ZjJ6cGRhc3BzOWFhYXd3MiIgdGltZXN0YW1wPSIxNTQzMzM5MzQ4Ij4xNDQxPC9rZXk+PC9m
b3JlaWduLWtleXM+PHJlZi10eXBlIG5hbWU9IkpvdXJuYWwgQXJ0aWNsZSI+MTc8L3JlZi10eXBl
Pjxjb250cmlidXRvcnM+PGF1dGhvcnM+PGF1dGhvcj5HdWxicmFuZHNlbiwgTGFycyBILjwvYXV0
aG9yPjwvYXV0aG9ycz48L2NvbnRyaWJ1dG9ycz48dGl0bGVzPjx0aXRsZT5PdmVybGFwcGluZyBQ
dWJsaWMgYW5kIFByaXZhdGUgR292ZXJuYW5jZTogQ2FuIEZvcmVzdCBDZXJ0aWZpY2F0aW9uIEZp
bGwgdGhlIEdhcHMgaW4gdGhlIEdsb2JhbCBGb3Jlc3QgUmVnaW1lPzwvdGl0bGU+PHNlY29uZGFy
eS10aXRsZT5HbG9iYWwgRW52aXJvbm1lbnRhbCBQb2xpdGljczwvc2Vjb25kYXJ5LXRpdGxlPjwv
dGl0bGVzPjxwZXJpb2RpY2FsPjxmdWxsLXRpdGxlPkdsb2JhbCBFbnZpcm9ubWVudGFsIFBvbGl0
aWNzPC9mdWxsLXRpdGxlPjwvcGVyaW9kaWNhbD48cGFnZXM+NzUtOTk8L3BhZ2VzPjx2b2x1bWU+
NDwvdm9sdW1lPjxudW1iZXI+MjwvbnVtYmVyPjxkYXRlcz48eWVhcj4yMDA0PC95ZWFyPjwvZGF0
ZXM+PHB1Ymxpc2hlcj5NSVQgUHJlc3M8L3B1Ymxpc2hlcj48aXNibj4xNTI2LTM4MDA8L2lzYm4+
PHVybHM+PC91cmxzPjxyZW1vdGUtZGF0YWJhc2UtbmFtZT4vei13Y29yZy88L3JlbW90ZS1kYXRh
YmFzZS1uYW1lPjxyZW1vdGUtZGF0YWJhc2UtcHJvdmlkZXI+aHR0cDovL3dvcmxkY2F0Lm9yZzwv
cmVtb3RlLWRhdGFiYXNlLXByb3ZpZGVyPjxsYW5ndWFnZT5FbmdsaXNoPC9sYW5ndWFnZT48L3Jl
Y29yZD48L0NpdGU+PC9FbmROb3RlPn==
</w:fldData>
        </w:fldChar>
      </w:r>
      <w:r w:rsidR="00F336F3">
        <w:rPr>
          <w:sz w:val="22"/>
          <w:szCs w:val="22"/>
        </w:rPr>
        <w:instrText xml:space="preserve"> ADDIN EN.CITE </w:instrText>
      </w:r>
      <w:r w:rsidR="00F336F3">
        <w:rPr>
          <w:sz w:val="22"/>
          <w:szCs w:val="22"/>
        </w:rPr>
        <w:fldChar w:fldCharType="begin">
          <w:fldData xml:space="preserve">PEVuZE5vdGU+PENpdGU+PEF1dGhvcj5CZXJuc3RlaW48L0F1dGhvcj48WWVhcj4yMDA0PC9ZZWFy
PjxSZWNOdW0+MzI2NzA8L1JlY051bT48RGlzcGxheVRleHQ+KEJlcm5zdGVpbiBhbmQgQ2FzaG9y
ZSAyMDA0LCBHdWxicmFuZHNlbiAyMDA0Yyk8L0Rpc3BsYXlUZXh0PjxyZWNvcmQ+PHJlYy1udW1i
ZXI+MzI2NzA8L3JlYy1udW1iZXI+PGZvcmVpZ24ta2V5cz48a2V5IGFwcD0iRU4iIGRiLWlkPSJ6
ZDk5cHdzZXpyd2R4NWVwMDVpeHZzd210dHI5cGFhdGUwc2QiIHRpbWVzdGFtcD0iMTQ5MjE4ODE3
MyI+MzI2NzA8L2tleT48L2ZvcmVpZ24ta2V5cz48cmVmLXR5cGUgbmFtZT0iQm9vayBTZWN0aW9u
Ij41PC9yZWYtdHlwZT48Y29udHJpYnV0b3JzPjxhdXRob3JzPjxhdXRob3I+U3RldmVuIEJlcm5z
dGVpbjwvYXV0aG9yPjxhdXRob3I+QmVuamFtaW4gQ2FzaG9yZTwvYXV0aG9yPjwvYXV0aG9ycz48
c2Vjb25kYXJ5LWF1dGhvcnM+PGF1dGhvcj5Kb2huIEtpcnRvbjwvYXV0aG9yPjxhdXRob3I+TWlj
aGFlbCBUcmViaWxjb2NrPC9hdXRob3I+PC9zZWNvbmRhcnktYXV0aG9ycz48L2NvbnRyaWJ1dG9y
cz48dGl0bGVzPjx0aXRsZT5Ob24tU3RhdGUgR2xvYmFsIEdvdmVybmFuY2U6IElzIEZvcmVzdCBD
ZXJ0aWZpY2F0aW9uIGEgTGVnaXRpbWF0ZSBBbHRlcm5hdGl2ZSB0byBhIEdsb2JhbCBGb3Jlc3Qg
Q29udmVudGlvbj88L3RpdGxlPjxzZWNvbmRhcnktdGl0bGU+SGFyZCBDaG9pY2VzLCBTb2Z0IExh
dzogIENvbWJpbmluZyBUcmFkZSwgRW52aXJvbm1lbnQsIGFuZCBTb2NpYWwgQ29oZXNpb24gaW4g
R2xvYmFsIEdvdmVybmFuY2U8L3NlY29uZGFyeS10aXRsZT48L3RpdGxlcz48a2V5d29yZHM+PGtl
eXdvcmQ+Zm9yZXN0IGNlcnRpZmljYXRpb248L2tleXdvcmQ+PGtleXdvcmQ+aW50ZXJuYXRpb25h
bCBlbnZpcm9ubWVudGFsIGdvdmVyYW5jZTwva2V5d29yZD48L2tleXdvcmRzPjxkYXRlcz48eWVh
cj4yMDA0PC95ZWFyPjwvZGF0ZXM+PHB1Yi1sb2NhdGlvbj5BbGRlcnNob3Q8L3B1Yi1sb2NhdGlv
bj48cHVibGlzaGVyPkFzaGdhdGUgUHJlc3M8L3B1Ymxpc2hlcj48dXJscz48L3VybHM+PC9yZWNv
cmQ+PC9DaXRlPjxDaXRlPjxBdXRob3I+R3VsYnJhbmRzZW48L0F1dGhvcj48WWVhcj4yMDA0PC9Z
ZWFyPjxSZWNOdW0+MTQ0MTwvUmVjTnVtPjxyZWNvcmQ+PHJlYy1udW1iZXI+MTQ0MTwvcmVjLW51
bWJlcj48Zm9yZWlnbi1rZXlzPjxrZXkgYXBwPSJFTiIgZGItaWQ9ImFwcDJ4emZlaTB0d3M4ZXBh
czA1ZjJ6cGRhc3BzOWFhYXd3MiIgdGltZXN0YW1wPSIxNTQzMzM5MzQ4Ij4xNDQxPC9rZXk+PC9m
b3JlaWduLWtleXM+PHJlZi10eXBlIG5hbWU9IkpvdXJuYWwgQXJ0aWNsZSI+MTc8L3JlZi10eXBl
Pjxjb250cmlidXRvcnM+PGF1dGhvcnM+PGF1dGhvcj5HdWxicmFuZHNlbiwgTGFycyBILjwvYXV0
aG9yPjwvYXV0aG9ycz48L2NvbnRyaWJ1dG9ycz48dGl0bGVzPjx0aXRsZT5PdmVybGFwcGluZyBQ
dWJsaWMgYW5kIFByaXZhdGUgR292ZXJuYW5jZTogQ2FuIEZvcmVzdCBDZXJ0aWZpY2F0aW9uIEZp
bGwgdGhlIEdhcHMgaW4gdGhlIEdsb2JhbCBGb3Jlc3QgUmVnaW1lPzwvdGl0bGU+PHNlY29uZGFy
eS10aXRsZT5HbG9iYWwgRW52aXJvbm1lbnRhbCBQb2xpdGljczwvc2Vjb25kYXJ5LXRpdGxlPjwv
dGl0bGVzPjxwZXJpb2RpY2FsPjxmdWxsLXRpdGxlPkdsb2JhbCBFbnZpcm9ubWVudGFsIFBvbGl0
aWNzPC9mdWxsLXRpdGxlPjwvcGVyaW9kaWNhbD48cGFnZXM+NzUtOTk8L3BhZ2VzPjx2b2x1bWU+
NDwvdm9sdW1lPjxudW1iZXI+MjwvbnVtYmVyPjxkYXRlcz48eWVhcj4yMDA0PC95ZWFyPjwvZGF0
ZXM+PHB1Ymxpc2hlcj5NSVQgUHJlc3M8L3B1Ymxpc2hlcj48aXNibj4xNTI2LTM4MDA8L2lzYm4+
PHVybHM+PC91cmxzPjxyZW1vdGUtZGF0YWJhc2UtbmFtZT4vei13Y29yZy88L3JlbW90ZS1kYXRh
YmFzZS1uYW1lPjxyZW1vdGUtZGF0YWJhc2UtcHJvdmlkZXI+aHR0cDovL3dvcmxkY2F0Lm9yZzwv
cmVtb3RlLWRhdGFiYXNlLXByb3ZpZGVyPjxsYW5ndWFnZT5FbmdsaXNoPC9sYW5ndWFnZT48L3Jl
Y29yZD48L0NpdGU+PC9FbmROb3RlPn==
</w:fldData>
        </w:fldChar>
      </w:r>
      <w:r w:rsidR="00F336F3">
        <w:rPr>
          <w:sz w:val="22"/>
          <w:szCs w:val="22"/>
        </w:rPr>
        <w:instrText xml:space="preserve"> ADDIN EN.CITE.DATA </w:instrText>
      </w:r>
      <w:r w:rsidR="00F336F3">
        <w:rPr>
          <w:sz w:val="22"/>
          <w:szCs w:val="22"/>
        </w:rPr>
      </w:r>
      <w:r w:rsidR="00F336F3">
        <w:rPr>
          <w:sz w:val="22"/>
          <w:szCs w:val="22"/>
        </w:rPr>
        <w:fldChar w:fldCharType="end"/>
      </w:r>
      <w:r w:rsidR="00346606" w:rsidRPr="00017082">
        <w:rPr>
          <w:sz w:val="22"/>
          <w:szCs w:val="22"/>
        </w:rPr>
      </w:r>
      <w:r w:rsidR="00346606" w:rsidRPr="00017082">
        <w:rPr>
          <w:sz w:val="22"/>
          <w:szCs w:val="22"/>
        </w:rPr>
        <w:fldChar w:fldCharType="separate"/>
      </w:r>
      <w:r w:rsidR="00346606" w:rsidRPr="00017082">
        <w:rPr>
          <w:noProof/>
          <w:sz w:val="22"/>
          <w:szCs w:val="22"/>
        </w:rPr>
        <w:t>(Bernstein and Cashore 2004, Gulbrandsen 2004c)</w:t>
      </w:r>
      <w:r w:rsidR="00346606" w:rsidRPr="00017082">
        <w:rPr>
          <w:sz w:val="22"/>
          <w:szCs w:val="22"/>
        </w:rPr>
        <w:fldChar w:fldCharType="end"/>
      </w:r>
      <w:r w:rsidR="00346606" w:rsidRPr="00017082">
        <w:rPr>
          <w:sz w:val="22"/>
          <w:szCs w:val="22"/>
        </w:rPr>
        <w:t>, but because it was seen as much more cooperative, creat</w:t>
      </w:r>
      <w:r w:rsidR="00662B4C">
        <w:rPr>
          <w:sz w:val="22"/>
          <w:szCs w:val="22"/>
        </w:rPr>
        <w:t>ing</w:t>
      </w:r>
      <w:r w:rsidR="00346606" w:rsidRPr="00017082">
        <w:rPr>
          <w:sz w:val="22"/>
          <w:szCs w:val="22"/>
        </w:rPr>
        <w:t xml:space="preserve"> economic incentives for legal firms to participate, </w:t>
      </w:r>
      <w:r w:rsidR="00662B4C">
        <w:rPr>
          <w:sz w:val="22"/>
          <w:szCs w:val="22"/>
        </w:rPr>
        <w:t>and</w:t>
      </w:r>
      <w:r w:rsidR="001B2597">
        <w:rPr>
          <w:sz w:val="22"/>
          <w:szCs w:val="22"/>
        </w:rPr>
        <w:t xml:space="preserve"> </w:t>
      </w:r>
      <w:r w:rsidR="00662B4C">
        <w:rPr>
          <w:sz w:val="22"/>
          <w:szCs w:val="22"/>
        </w:rPr>
        <w:t xml:space="preserve">which </w:t>
      </w:r>
      <w:r w:rsidR="00346606" w:rsidRPr="00017082">
        <w:rPr>
          <w:sz w:val="22"/>
          <w:szCs w:val="22"/>
        </w:rPr>
        <w:t>tended to reinforce, rather than challenge, state authority.</w:t>
      </w:r>
    </w:p>
    <w:p w14:paraId="4FD8E07F" w14:textId="77777777" w:rsidR="00346606" w:rsidRPr="00017082" w:rsidRDefault="00346606" w:rsidP="00B827D3">
      <w:pPr>
        <w:widowControl w:val="0"/>
        <w:tabs>
          <w:tab w:val="left" w:pos="720"/>
        </w:tabs>
        <w:contextualSpacing/>
        <w:mirrorIndents/>
        <w:rPr>
          <w:sz w:val="22"/>
          <w:szCs w:val="22"/>
        </w:rPr>
      </w:pPr>
    </w:p>
    <w:p w14:paraId="4E293516" w14:textId="77777777" w:rsidR="007E39DA" w:rsidRPr="00017082" w:rsidRDefault="00346606" w:rsidP="00B827D3">
      <w:pPr>
        <w:widowControl w:val="0"/>
        <w:tabs>
          <w:tab w:val="left" w:pos="720"/>
        </w:tabs>
        <w:contextualSpacing/>
        <w:mirrorIndents/>
        <w:rPr>
          <w:sz w:val="22"/>
          <w:szCs w:val="22"/>
        </w:rPr>
      </w:pPr>
      <w:r w:rsidRPr="00017082">
        <w:rPr>
          <w:sz w:val="22"/>
          <w:szCs w:val="22"/>
        </w:rPr>
        <w:tab/>
        <w:t xml:space="preserve">Two different types of overall approaches have emerged under the LV banner. First, </w:t>
      </w:r>
      <w:r w:rsidR="001D5FA5" w:rsidRPr="00017082">
        <w:rPr>
          <w:sz w:val="22"/>
          <w:szCs w:val="22"/>
        </w:rPr>
        <w:t xml:space="preserve">a rather </w:t>
      </w:r>
      <w:r w:rsidR="00882EFE">
        <w:rPr>
          <w:sz w:val="22"/>
          <w:szCs w:val="22"/>
        </w:rPr>
        <w:t xml:space="preserve">approach </w:t>
      </w:r>
      <w:r w:rsidR="001D5FA5" w:rsidRPr="00017082">
        <w:rPr>
          <w:sz w:val="22"/>
          <w:szCs w:val="22"/>
        </w:rPr>
        <w:t xml:space="preserve">targeted </w:t>
      </w:r>
      <w:r w:rsidR="00882EFE">
        <w:rPr>
          <w:sz w:val="22"/>
          <w:szCs w:val="22"/>
        </w:rPr>
        <w:t xml:space="preserve">purchasing of legality verified products along global </w:t>
      </w:r>
      <w:r w:rsidR="001D5FA5" w:rsidRPr="00017082">
        <w:rPr>
          <w:sz w:val="22"/>
          <w:szCs w:val="22"/>
        </w:rPr>
        <w:t>supply chains</w:t>
      </w:r>
      <w:r w:rsidR="00882EFE">
        <w:rPr>
          <w:sz w:val="22"/>
          <w:szCs w:val="22"/>
        </w:rPr>
        <w:t>. All that was required was to have a single</w:t>
      </w:r>
      <w:r w:rsidR="00812997">
        <w:rPr>
          <w:sz w:val="22"/>
          <w:szCs w:val="22"/>
        </w:rPr>
        <w:t xml:space="preserve"> purchaser anywhere along a global complex value chain form </w:t>
      </w:r>
      <w:r w:rsidR="00882EFE">
        <w:rPr>
          <w:sz w:val="22"/>
          <w:szCs w:val="22"/>
        </w:rPr>
        <w:t xml:space="preserve">buying </w:t>
      </w:r>
      <w:r w:rsidR="00812997">
        <w:rPr>
          <w:sz w:val="22"/>
          <w:szCs w:val="22"/>
        </w:rPr>
        <w:t xml:space="preserve">to selling require legality verification as a condition of purchase for signals to revert all the way down the supply chain to producers. Specific efforts to target the multitude of possible influences included government and retailer procurement policies. However, the most influential and effective target was at the level of a good produced in one region, and then at the point of transfer into a domestic market.  </w:t>
      </w:r>
      <w:r w:rsidR="001D5FA5" w:rsidRPr="00017082">
        <w:rPr>
          <w:sz w:val="22"/>
          <w:szCs w:val="22"/>
        </w:rPr>
        <w:t xml:space="preserve">The idea was that if legislation could be </w:t>
      </w:r>
      <w:r w:rsidR="00812997">
        <w:rPr>
          <w:sz w:val="22"/>
          <w:szCs w:val="22"/>
        </w:rPr>
        <w:t xml:space="preserve">passed </w:t>
      </w:r>
      <w:r w:rsidR="00812997" w:rsidRPr="00017082">
        <w:rPr>
          <w:sz w:val="22"/>
          <w:szCs w:val="22"/>
        </w:rPr>
        <w:t>forbidding the importation of illegally harvested wood</w:t>
      </w:r>
      <w:r w:rsidR="00812997">
        <w:rPr>
          <w:sz w:val="22"/>
          <w:szCs w:val="22"/>
        </w:rPr>
        <w:t xml:space="preserve"> by a country or set of countries whose consumers purchased wood products </w:t>
      </w:r>
      <w:r w:rsidR="001D5FA5" w:rsidRPr="00017082">
        <w:rPr>
          <w:sz w:val="22"/>
          <w:szCs w:val="22"/>
        </w:rPr>
        <w:t>forbidding the importation of illegally harvested wood products, this would create incentives for producers in the South to follow laws in the countries in which they operate</w:t>
      </w:r>
      <w:r w:rsidR="00812997">
        <w:rPr>
          <w:sz w:val="22"/>
          <w:szCs w:val="22"/>
        </w:rPr>
        <w:t xml:space="preserve">. The logic for supporting these legislation is that </w:t>
      </w:r>
      <w:r w:rsidR="00D727C5" w:rsidRPr="00017082">
        <w:rPr>
          <w:sz w:val="22"/>
          <w:szCs w:val="22"/>
        </w:rPr>
        <w:t xml:space="preserve">it would also </w:t>
      </w:r>
      <w:r w:rsidR="00D727C5" w:rsidRPr="00017082">
        <w:rPr>
          <w:sz w:val="22"/>
          <w:szCs w:val="22"/>
        </w:rPr>
        <w:lastRenderedPageBreak/>
        <w:t>provide economic relief for domestic producers in the North whose prices were being deflating owing to (cheaper) illegally produced products from foreign competitors. Policy designers therefore worked to develop legislation banning illegal imports, which</w:t>
      </w:r>
      <w:r w:rsidR="00BD1EED">
        <w:rPr>
          <w:sz w:val="22"/>
          <w:szCs w:val="22"/>
        </w:rPr>
        <w:t xml:space="preserve"> created a number of “Bootleggers and Baptists” coalitions that </w:t>
      </w:r>
      <w:r w:rsidR="00D727C5" w:rsidRPr="00017082">
        <w:rPr>
          <w:sz w:val="22"/>
          <w:szCs w:val="22"/>
        </w:rPr>
        <w:t>resulted in legislation banning importation of illegal wood products in the</w:t>
      </w:r>
      <w:r w:rsidR="00870B52" w:rsidRPr="00017082">
        <w:rPr>
          <w:sz w:val="22"/>
          <w:szCs w:val="22"/>
        </w:rPr>
        <w:t xml:space="preserve"> US, </w:t>
      </w:r>
      <w:r w:rsidR="00D727C5" w:rsidRPr="00017082">
        <w:rPr>
          <w:sz w:val="22"/>
          <w:szCs w:val="22"/>
        </w:rPr>
        <w:t xml:space="preserve">the EU, </w:t>
      </w:r>
      <w:r w:rsidR="00870B52" w:rsidRPr="00017082">
        <w:rPr>
          <w:sz w:val="22"/>
          <w:szCs w:val="22"/>
        </w:rPr>
        <w:t>and Australia</w:t>
      </w:r>
      <w:r w:rsidR="00D727C5" w:rsidRPr="00017082">
        <w:rPr>
          <w:sz w:val="22"/>
          <w:szCs w:val="22"/>
        </w:rPr>
        <w:t xml:space="preserve"> </w:t>
      </w:r>
      <w:r w:rsidR="00870B52" w:rsidRPr="00017082">
        <w:rPr>
          <w:sz w:val="22"/>
          <w:szCs w:val="22"/>
        </w:rPr>
        <w:fldChar w:fldCharType="begin">
          <w:fldData xml:space="preserve">PEVuZE5vdGU+PENpdGU+PEF1dGhvcj5BdXN0cmFsaWFuIEdvdmVybm1lbnQ8L0F1dGhvcj48WWVh
cj4yMDEyPC9ZZWFyPjxSZWNOdW0+MTQwNzwvUmVjTnVtPjxEaXNwbGF5VGV4dD4oQXVzdHJhbGlh
biBHb3Zlcm5tZW50IDIwMTIsIFVTREEgMjAxMywgRXVyb3BlYW4gQ29tbWlzc2lvbiAyMDAzYSwg
MjAwNSwgMjAxMGIpPC9EaXNwbGF5VGV4dD48cmVjb3JkPjxyZWMtbnVtYmVyPjE0MDc8L3JlYy1u
dW1iZXI+PGZvcmVpZ24ta2V5cz48a2V5IGFwcD0iRU4iIGRiLWlkPSJhcHAyeHpmZWkwdHdzOGVw
YXMwNWYyenBkYXNwczlhYWF3dzIiIHRpbWVzdGFtcD0iMTU0MzMzOTM0OCI+MTQwNzwva2V5Pjwv
Zm9yZWlnbi1rZXlzPjxyZWYtdHlwZSBuYW1lPSJMZWdhbCBSdWxlIG9yIFJlZ3VsYXRpb24iPjUw
PC9yZWYtdHlwZT48Y29udHJpYnV0b3JzPjxhdXRob3JzPjxhdXRob3I+QXVzdHJhbGlhbiBHb3Zl
cm5tZW50LCA8L2F1dGhvcj48L2F1dGhvcnM+PC9jb250cmlidXRvcnM+PHRpdGxlcz48dGl0bGU+
SWxsZWdhbCBsb2dnaW5nIHByb2hpYml0aW9uIGFjdC4gQW4gYWN0IHRvIGNvbWJhdCBpbGxlZ2Fs
IGxvZ2dpbmcsIGFuZCBmb3IgcmVsYXRlZCBwdXJwb3NlczwvdGl0bGU+PHNlY29uZGFyeS10aXRs
ZT5BY3QgTm8uIDE2NiBvZiAyMDEyIDwvc2Vjb25kYXJ5LXRpdGxlPjwvdGl0bGVzPjxkYXRlcz48
eWVhcj4yMDEyPC95ZWFyPjwvZGF0ZXM+PHB1Yi1sb2NhdGlvbj5BdXN0cmFsaWE8L3B1Yi1sb2Nh
dGlvbj48cHVibGlzaGVyPkFncmljdWx0dXJlPC9wdWJsaXNoZXI+PHVybHM+PHJlbGF0ZWQtdXJs
cz48dXJsPmh0dHA6Ly93d3cuY29tbGF3Lmdvdi5hdS9EZXRhaWxzL0MyMDEyQTAwMTY2PC91cmw+
PC9yZWxhdGVkLXVybHM+PC91cmxzPjwvcmVjb3JkPjwvQ2l0ZT48Q2l0ZT48QXV0aG9yPlVTREE8
L0F1dGhvcj48WWVhcj4yMDEzPC9ZZWFyPjxSZWNOdW0+MTQwMDwvUmVjTnVtPjxyZWNvcmQ+PHJl
Yy1udW1iZXI+MTQwMDwvcmVjLW51bWJlcj48Zm9yZWlnbi1rZXlzPjxrZXkgYXBwPSJFTiIgZGIt
aWQ9ImFwcDJ4emZlaTB0d3M4ZXBhczA1ZjJ6cGRhc3BzOWFhYXd3MiIgdGltZXN0YW1wPSIxNTQz
MzM5MzQ4Ij4xNDAwPC9rZXk+PC9mb3JlaWduLWtleXM+PHJlZi10eXBlIG5hbWU9IldlYiBQYWdl
Ij4xMjwvcmVmLXR5cGU+PGNvbnRyaWJ1dG9ycz48YXV0aG9ycz48YXV0aG9yPlVTREE8L2F1dGhv
cj48L2F1dGhvcnM+PC9jb250cmlidXRvcnM+PHRpdGxlcz48dGl0bGU+TGFjZXkgQWN0PC90aXRs
ZT48L3RpdGxlcz48dm9sdW1lPjIwMTM8L3ZvbHVtZT48bnVtYmVyPjI4dGggTm92ZW1iZXI8L251
bWJlcj48ZGF0ZXM+PHllYXI+MjAxMzwveWVhcj48cHViLWRhdGVzPjxkYXRlPk5vdmVtYmVyIDE1
LCAyMDEzPC9kYXRlPjwvcHViLWRhdGVzPjwvZGF0ZXM+PHB1Yi1sb2NhdGlvbj5VU0E8L3B1Yi1s
b2NhdGlvbj48cHVibGlzaGVyPlVuaXRlZCBTdGF0ZXMgRGVwYXJ0bWVudCBvZiBBZ3JpY3VsdHVy
ZSAmI3hEO0FuaW1hbCBhbmQgUGxhbnQgSGVhbHRoIEluc3BlY3Rpb24gU2VydmljZTwvcHVibGlz
aGVyPjx1cmxzPjxyZWxhdGVkLXVybHM+PHVybD5odHRwOi8vd3d3LmFwaGlzLnVzZGEuZ292L3Bs
YW50X2hlYWx0aC9sYWNleV9hY3QvaW5kZXguc2h0bWw8L3VybD48L3JlbGF0ZWQtdXJscz48L3Vy
bHM+PC9yZWNvcmQ+PC9DaXRlPjxDaXRlPjxBdXRob3I+RXVyb3BlYW4gQ29tbWlzc2lvbjwvQXV0
aG9yPjxZZWFyPjIwMDM8L1llYXI+PFJlY051bT4xMTM5PC9SZWNOdW0+PHJlY29yZD48cmVjLW51
bWJlcj4xMTM5PC9yZWMtbnVtYmVyPjxmb3JlaWduLWtleXM+PGtleSBhcHA9IkVOIiBkYi1pZD0i
YXBwMnh6ZmVpMHR3czhlcGFzMDVmMnpwZGFzcHM5YWFhd3cyIiB0aW1lc3RhbXA9IjE1NDMzMzkz
NDQiPjExMzk8L2tleT48L2ZvcmVpZ24ta2V5cz48cmVmLXR5cGUgbmFtZT0iTGVnYWwgUnVsZSBv
ciBSZWd1bGF0aW9uIj41MDwvcmVmLXR5cGU+PGNvbnRyaWJ1dG9ycz48YXV0aG9ycz48YXV0aG9y
PkV1cm9wZWFuIENvbW1pc3Npb24sPC9hdXRob3I+PC9hdXRob3JzPjwvY29udHJpYnV0b3JzPjx0
aXRsZXM+PHRpdGxlPjIwMDMvQyAyNjgvMDEgQ291bmNpbCBDb25jbHVzaW9ucyAtIEZvcmVzdCBM
YXcgRW5mb3JjZW1lbnQsIEdvdmVybmFuY2UgYW5kIFRyYWRlIChGTEVHVCk8L3RpdGxlPjwvdGl0
bGVzPjxwYWdlcz4xPC9wYWdlcz48dm9sdW1lPjQ2PC92b2x1bWU+PGRhdGVzPjx5ZWFyPjIwMDM8
L3llYXI+PC9kYXRlcz48cHVibGlzaGVyPk9GRklDSUFMIEpPVVJOQUwtIEVVUk9QRUFOIFVOSU9O
IElORk9STUFUSU9OIEFORCBOT1RJQ0VTIDwvcHVibGlzaGVyPjxpc2JuPjE3MjUtMjQyMzwvaXNi
bj48dXJscz48L3VybHM+PHJlbW90ZS1kYXRhYmFzZS1uYW1lPi96LXdjb3JnLzwvcmVtb3RlLWRh
dGFiYXNlLW5hbWU+PHJlbW90ZS1kYXRhYmFzZS1wcm92aWRlcj5odHRwOi8vd29ybGRjYXQub3Jn
PC9yZW1vdGUtZGF0YWJhc2UtcHJvdmlkZXI+PGxhbmd1YWdlPkVuZ2xpc2g8L2xhbmd1YWdlPjwv
cmVjb3JkPjwvQ2l0ZT48Q2l0ZT48QXV0aG9yPkV1cm9wZWFuIENvbW1pc3Npb248L0F1dGhvcj48
WWVhcj4yMDA1PC9ZZWFyPjxSZWNOdW0+MTc0PC9SZWNOdW0+PHJlY29yZD48cmVjLW51bWJlcj4x
NzQ8L3JlYy1udW1iZXI+PGZvcmVpZ24ta2V5cz48a2V5IGFwcD0iRU4iIGRiLWlkPSJhcHAyeHpm
ZWkwdHdzOGVwYXMwNWYyenBkYXNwczlhYWF3dzIiIHRpbWVzdGFtcD0iMTU0MzMzODk5MCI+MTc0
PC9rZXk+PC9mb3JlaWduLWtleXM+PHJlZi10eXBlIG5hbWU9IkxlZ2FsIFJ1bGUgb3IgUmVndWxh
dGlvbiI+NTA8L3JlZi10eXBlPjxjb250cmlidXRvcnM+PGF1dGhvcnM+PGF1dGhvcj5FdXJvcGVh
biBDb21taXNzaW9uLDwvYXV0aG9yPjwvYXV0aG9ycz48c2Vjb25kYXJ5LWF1dGhvcnM+PGF1dGhv
cj5UaGUgRXVyb3BlYW4gQ29tbWlzc2lvbjwvYXV0aG9yPjwvc2Vjb25kYXJ5LWF1dGhvcnM+PC9j
b250cmlidXRvcnM+PHRpdGxlcz48dGl0bGU+Q291bmNpbCBSZWd1bGF0aW9uIChFQykgTm8gMjE3
My8yMDA1IG9mIDIwIERlY2VtYmVyIDIwMDUgb24gdGhlIGVzdGFibGlzaG1lbnQgb2YgYSBGTEVH
VCBsaWNlbnNpbmcgc2NoZW1lIGZvciBpbXBvcnRzIG9mIHRpbWJlciBpbnRvIHRoZSBFdXJvcGVh
biBDb21tdW5pdHk8L3RpdGxlPjwvdGl0bGVzPjxwYWdlcz4xLTY8L3BhZ2VzPjx2b2x1bWU+NDg8
L3ZvbHVtZT48bnVtYmVyPjM0NzwvbnVtYmVyPjxkYXRlcz48eWVhcj4yMDA1PC95ZWFyPjwvZGF0
ZXM+PHB1Yi1sb2NhdGlvbj5PZmZpY2lhbCBKb3VybmFsLCBFdXJvcGVhbiBVbmlvbiBMZWdpc2xh
dGlvbjwvcHViLWxvY2F0aW9uPjxpc2JuPjE3MjUtMjU1NTwvaXNibj48dXJscz48L3VybHM+PHJl
bW90ZS1kYXRhYmFzZS1uYW1lPi96LXdjb3JnLzwvcmVtb3RlLWRhdGFiYXNlLW5hbWU+PHJlbW90
ZS1kYXRhYmFzZS1wcm92aWRlcj5odHRwOi8vd29ybGRjYXQub3JnPC9yZW1vdGUtZGF0YWJhc2Ut
cHJvdmlkZXI+PGxhbmd1YWdlPkVuZ2xpc2g8L2xhbmd1YWdlPjwvcmVjb3JkPjwvQ2l0ZT48Q2l0
ZT48QXV0aG9yPkV1cm9wZWFuIENvbW1pc3Npb248L0F1dGhvcj48WWVhcj4yMDEwPC9ZZWFyPjxS
ZWNOdW0+MTg0PC9SZWNOdW0+PHJlY29yZD48cmVjLW51bWJlcj4xODQ8L3JlYy1udW1iZXI+PGZv
cmVpZ24ta2V5cz48a2V5IGFwcD0iRU4iIGRiLWlkPSJhcHAyeHpmZWkwdHdzOGVwYXMwNWYyenBk
YXNwczlhYWF3dzIiIHRpbWVzdGFtcD0iMTU0MzMzODk5MCI+MTg0PC9rZXk+PC9mb3JlaWduLWtl
eXM+PHJlZi10eXBlIG5hbWU9IkdvdmVybm1lbnQgRG9jdW1lbnQiPjQ2PC9yZWYtdHlwZT48Y29u
dHJpYnV0b3JzPjxhdXRob3JzPjxhdXRob3I+RXVyb3BlYW4gQ29tbWlzc2lvbiw8L2F1dGhvcj48
L2F1dGhvcnM+PC9jb250cmlidXRvcnM+PHRpdGxlcz48dGl0bGU+UmVndWxhdGlvbiAoRVUpIG5v
IDk5NS8yMDEwIG9mIHRoZSBFdXJvcGVhbiBQYXJsaWFtZW50IGFuZCBvZiB0aGUgY291bmNpbCBv
ZiAyMHRoIE9jdG9iZXIgMjAxMCBsYXlpbmcgZG93biB0aGUgb2JsaWdhdGlvbnMgb2Ygb3BlcmF0
b3JzIHdobyBwbGFjZSB0aW1iZXIgYW5kIHRpbWJlciBwcm9kdWN0cyBvbiB0aGUgbWFya2V0PC90
aXRsZT48L3RpdGxlcz48dm9sdW1lPkwgMjk1LzIzPC92b2x1bWU+PG51bWJlcj4xMi4xMS4yMDEw
PC9udW1iZXI+PGRhdGVzPjx5ZWFyPjIwMTA8L3llYXI+PC9kYXRlcz48cHVibGlzaGVyPk9mZmlj
aWFsIEpvdXJuYWwgb2YgdGhlIEV1cm9wZWFuIFVuaW9uIDwvcHVibGlzaGVyPjx1cmxzPjwvdXJs
cz48Y3VzdG9tMT5FdXJvcGVhbiBVbmlvbjwvY3VzdG9tMT48L3JlY29yZD48L0NpdGU+PC9FbmRO
b3RlPn==
</w:fldData>
        </w:fldChar>
      </w:r>
      <w:r w:rsidR="00F336F3">
        <w:rPr>
          <w:sz w:val="22"/>
          <w:szCs w:val="22"/>
        </w:rPr>
        <w:instrText xml:space="preserve"> ADDIN EN.CITE </w:instrText>
      </w:r>
      <w:r w:rsidR="00F336F3">
        <w:rPr>
          <w:sz w:val="22"/>
          <w:szCs w:val="22"/>
        </w:rPr>
        <w:fldChar w:fldCharType="begin">
          <w:fldData xml:space="preserve">PEVuZE5vdGU+PENpdGU+PEF1dGhvcj5BdXN0cmFsaWFuIEdvdmVybm1lbnQ8L0F1dGhvcj48WWVh
cj4yMDEyPC9ZZWFyPjxSZWNOdW0+MTQwNzwvUmVjTnVtPjxEaXNwbGF5VGV4dD4oQXVzdHJhbGlh
biBHb3Zlcm5tZW50IDIwMTIsIFVTREEgMjAxMywgRXVyb3BlYW4gQ29tbWlzc2lvbiAyMDAzYSwg
MjAwNSwgMjAxMGIpPC9EaXNwbGF5VGV4dD48cmVjb3JkPjxyZWMtbnVtYmVyPjE0MDc8L3JlYy1u
dW1iZXI+PGZvcmVpZ24ta2V5cz48a2V5IGFwcD0iRU4iIGRiLWlkPSJhcHAyeHpmZWkwdHdzOGVw
YXMwNWYyenBkYXNwczlhYWF3dzIiIHRpbWVzdGFtcD0iMTU0MzMzOTM0OCI+MTQwNzwva2V5Pjwv
Zm9yZWlnbi1rZXlzPjxyZWYtdHlwZSBuYW1lPSJMZWdhbCBSdWxlIG9yIFJlZ3VsYXRpb24iPjUw
PC9yZWYtdHlwZT48Y29udHJpYnV0b3JzPjxhdXRob3JzPjxhdXRob3I+QXVzdHJhbGlhbiBHb3Zl
cm5tZW50LCA8L2F1dGhvcj48L2F1dGhvcnM+PC9jb250cmlidXRvcnM+PHRpdGxlcz48dGl0bGU+
SWxsZWdhbCBsb2dnaW5nIHByb2hpYml0aW9uIGFjdC4gQW4gYWN0IHRvIGNvbWJhdCBpbGxlZ2Fs
IGxvZ2dpbmcsIGFuZCBmb3IgcmVsYXRlZCBwdXJwb3NlczwvdGl0bGU+PHNlY29uZGFyeS10aXRs
ZT5BY3QgTm8uIDE2NiBvZiAyMDEyIDwvc2Vjb25kYXJ5LXRpdGxlPjwvdGl0bGVzPjxkYXRlcz48
eWVhcj4yMDEyPC95ZWFyPjwvZGF0ZXM+PHB1Yi1sb2NhdGlvbj5BdXN0cmFsaWE8L3B1Yi1sb2Nh
dGlvbj48cHVibGlzaGVyPkFncmljdWx0dXJlPC9wdWJsaXNoZXI+PHVybHM+PHJlbGF0ZWQtdXJs
cz48dXJsPmh0dHA6Ly93d3cuY29tbGF3Lmdvdi5hdS9EZXRhaWxzL0MyMDEyQTAwMTY2PC91cmw+
PC9yZWxhdGVkLXVybHM+PC91cmxzPjwvcmVjb3JkPjwvQ2l0ZT48Q2l0ZT48QXV0aG9yPlVTREE8
L0F1dGhvcj48WWVhcj4yMDEzPC9ZZWFyPjxSZWNOdW0+MTQwMDwvUmVjTnVtPjxyZWNvcmQ+PHJl
Yy1udW1iZXI+MTQwMDwvcmVjLW51bWJlcj48Zm9yZWlnbi1rZXlzPjxrZXkgYXBwPSJFTiIgZGIt
aWQ9ImFwcDJ4emZlaTB0d3M4ZXBhczA1ZjJ6cGRhc3BzOWFhYXd3MiIgdGltZXN0YW1wPSIxNTQz
MzM5MzQ4Ij4xNDAwPC9rZXk+PC9mb3JlaWduLWtleXM+PHJlZi10eXBlIG5hbWU9IldlYiBQYWdl
Ij4xMjwvcmVmLXR5cGU+PGNvbnRyaWJ1dG9ycz48YXV0aG9ycz48YXV0aG9yPlVTREE8L2F1dGhv
cj48L2F1dGhvcnM+PC9jb250cmlidXRvcnM+PHRpdGxlcz48dGl0bGU+TGFjZXkgQWN0PC90aXRs
ZT48L3RpdGxlcz48dm9sdW1lPjIwMTM8L3ZvbHVtZT48bnVtYmVyPjI4dGggTm92ZW1iZXI8L251
bWJlcj48ZGF0ZXM+PHllYXI+MjAxMzwveWVhcj48cHViLWRhdGVzPjxkYXRlPk5vdmVtYmVyIDE1
LCAyMDEzPC9kYXRlPjwvcHViLWRhdGVzPjwvZGF0ZXM+PHB1Yi1sb2NhdGlvbj5VU0E8L3B1Yi1s
b2NhdGlvbj48cHVibGlzaGVyPlVuaXRlZCBTdGF0ZXMgRGVwYXJ0bWVudCBvZiBBZ3JpY3VsdHVy
ZSAmI3hEO0FuaW1hbCBhbmQgUGxhbnQgSGVhbHRoIEluc3BlY3Rpb24gU2VydmljZTwvcHVibGlz
aGVyPjx1cmxzPjxyZWxhdGVkLXVybHM+PHVybD5odHRwOi8vd3d3LmFwaGlzLnVzZGEuZ292L3Bs
YW50X2hlYWx0aC9sYWNleV9hY3QvaW5kZXguc2h0bWw8L3VybD48L3JlbGF0ZWQtdXJscz48L3Vy
bHM+PC9yZWNvcmQ+PC9DaXRlPjxDaXRlPjxBdXRob3I+RXVyb3BlYW4gQ29tbWlzc2lvbjwvQXV0
aG9yPjxZZWFyPjIwMDM8L1llYXI+PFJlY051bT4xMTM5PC9SZWNOdW0+PHJlY29yZD48cmVjLW51
bWJlcj4xMTM5PC9yZWMtbnVtYmVyPjxmb3JlaWduLWtleXM+PGtleSBhcHA9IkVOIiBkYi1pZD0i
YXBwMnh6ZmVpMHR3czhlcGFzMDVmMnpwZGFzcHM5YWFhd3cyIiB0aW1lc3RhbXA9IjE1NDMzMzkz
NDQiPjExMzk8L2tleT48L2ZvcmVpZ24ta2V5cz48cmVmLXR5cGUgbmFtZT0iTGVnYWwgUnVsZSBv
ciBSZWd1bGF0aW9uIj41MDwvcmVmLXR5cGU+PGNvbnRyaWJ1dG9ycz48YXV0aG9ycz48YXV0aG9y
PkV1cm9wZWFuIENvbW1pc3Npb24sPC9hdXRob3I+PC9hdXRob3JzPjwvY29udHJpYnV0b3JzPjx0
aXRsZXM+PHRpdGxlPjIwMDMvQyAyNjgvMDEgQ291bmNpbCBDb25jbHVzaW9ucyAtIEZvcmVzdCBM
YXcgRW5mb3JjZW1lbnQsIEdvdmVybmFuY2UgYW5kIFRyYWRlIChGTEVHVCk8L3RpdGxlPjwvdGl0
bGVzPjxwYWdlcz4xPC9wYWdlcz48dm9sdW1lPjQ2PC92b2x1bWU+PGRhdGVzPjx5ZWFyPjIwMDM8
L3llYXI+PC9kYXRlcz48cHVibGlzaGVyPk9GRklDSUFMIEpPVVJOQUwtIEVVUk9QRUFOIFVOSU9O
IElORk9STUFUSU9OIEFORCBOT1RJQ0VTIDwvcHVibGlzaGVyPjxpc2JuPjE3MjUtMjQyMzwvaXNi
bj48dXJscz48L3VybHM+PHJlbW90ZS1kYXRhYmFzZS1uYW1lPi96LXdjb3JnLzwvcmVtb3RlLWRh
dGFiYXNlLW5hbWU+PHJlbW90ZS1kYXRhYmFzZS1wcm92aWRlcj5odHRwOi8vd29ybGRjYXQub3Jn
PC9yZW1vdGUtZGF0YWJhc2UtcHJvdmlkZXI+PGxhbmd1YWdlPkVuZ2xpc2g8L2xhbmd1YWdlPjwv
cmVjb3JkPjwvQ2l0ZT48Q2l0ZT48QXV0aG9yPkV1cm9wZWFuIENvbW1pc3Npb248L0F1dGhvcj48
WWVhcj4yMDA1PC9ZZWFyPjxSZWNOdW0+MTc0PC9SZWNOdW0+PHJlY29yZD48cmVjLW51bWJlcj4x
NzQ8L3JlYy1udW1iZXI+PGZvcmVpZ24ta2V5cz48a2V5IGFwcD0iRU4iIGRiLWlkPSJhcHAyeHpm
ZWkwdHdzOGVwYXMwNWYyenBkYXNwczlhYWF3dzIiIHRpbWVzdGFtcD0iMTU0MzMzODk5MCI+MTc0
PC9rZXk+PC9mb3JlaWduLWtleXM+PHJlZi10eXBlIG5hbWU9IkxlZ2FsIFJ1bGUgb3IgUmVndWxh
dGlvbiI+NTA8L3JlZi10eXBlPjxjb250cmlidXRvcnM+PGF1dGhvcnM+PGF1dGhvcj5FdXJvcGVh
biBDb21taXNzaW9uLDwvYXV0aG9yPjwvYXV0aG9ycz48c2Vjb25kYXJ5LWF1dGhvcnM+PGF1dGhv
cj5UaGUgRXVyb3BlYW4gQ29tbWlzc2lvbjwvYXV0aG9yPjwvc2Vjb25kYXJ5LWF1dGhvcnM+PC9j
b250cmlidXRvcnM+PHRpdGxlcz48dGl0bGU+Q291bmNpbCBSZWd1bGF0aW9uIChFQykgTm8gMjE3
My8yMDA1IG9mIDIwIERlY2VtYmVyIDIwMDUgb24gdGhlIGVzdGFibGlzaG1lbnQgb2YgYSBGTEVH
VCBsaWNlbnNpbmcgc2NoZW1lIGZvciBpbXBvcnRzIG9mIHRpbWJlciBpbnRvIHRoZSBFdXJvcGVh
biBDb21tdW5pdHk8L3RpdGxlPjwvdGl0bGVzPjxwYWdlcz4xLTY8L3BhZ2VzPjx2b2x1bWU+NDg8
L3ZvbHVtZT48bnVtYmVyPjM0NzwvbnVtYmVyPjxkYXRlcz48eWVhcj4yMDA1PC95ZWFyPjwvZGF0
ZXM+PHB1Yi1sb2NhdGlvbj5PZmZpY2lhbCBKb3VybmFsLCBFdXJvcGVhbiBVbmlvbiBMZWdpc2xh
dGlvbjwvcHViLWxvY2F0aW9uPjxpc2JuPjE3MjUtMjU1NTwvaXNibj48dXJscz48L3VybHM+PHJl
bW90ZS1kYXRhYmFzZS1uYW1lPi96LXdjb3JnLzwvcmVtb3RlLWRhdGFiYXNlLW5hbWU+PHJlbW90
ZS1kYXRhYmFzZS1wcm92aWRlcj5odHRwOi8vd29ybGRjYXQub3JnPC9yZW1vdGUtZGF0YWJhc2Ut
cHJvdmlkZXI+PGxhbmd1YWdlPkVuZ2xpc2g8L2xhbmd1YWdlPjwvcmVjb3JkPjwvQ2l0ZT48Q2l0
ZT48QXV0aG9yPkV1cm9wZWFuIENvbW1pc3Npb248L0F1dGhvcj48WWVhcj4yMDEwPC9ZZWFyPjxS
ZWNOdW0+MTg0PC9SZWNOdW0+PHJlY29yZD48cmVjLW51bWJlcj4xODQ8L3JlYy1udW1iZXI+PGZv
cmVpZ24ta2V5cz48a2V5IGFwcD0iRU4iIGRiLWlkPSJhcHAyeHpmZWkwdHdzOGVwYXMwNWYyenBk
YXNwczlhYWF3dzIiIHRpbWVzdGFtcD0iMTU0MzMzODk5MCI+MTg0PC9rZXk+PC9mb3JlaWduLWtl
eXM+PHJlZi10eXBlIG5hbWU9IkdvdmVybm1lbnQgRG9jdW1lbnQiPjQ2PC9yZWYtdHlwZT48Y29u
dHJpYnV0b3JzPjxhdXRob3JzPjxhdXRob3I+RXVyb3BlYW4gQ29tbWlzc2lvbiw8L2F1dGhvcj48
L2F1dGhvcnM+PC9jb250cmlidXRvcnM+PHRpdGxlcz48dGl0bGU+UmVndWxhdGlvbiAoRVUpIG5v
IDk5NS8yMDEwIG9mIHRoZSBFdXJvcGVhbiBQYXJsaWFtZW50IGFuZCBvZiB0aGUgY291bmNpbCBv
ZiAyMHRoIE9jdG9iZXIgMjAxMCBsYXlpbmcgZG93biB0aGUgb2JsaWdhdGlvbnMgb2Ygb3BlcmF0
b3JzIHdobyBwbGFjZSB0aW1iZXIgYW5kIHRpbWJlciBwcm9kdWN0cyBvbiB0aGUgbWFya2V0PC90
aXRsZT48L3RpdGxlcz48dm9sdW1lPkwgMjk1LzIzPC92b2x1bWU+PG51bWJlcj4xMi4xMS4yMDEw
PC9udW1iZXI+PGRhdGVzPjx5ZWFyPjIwMTA8L3llYXI+PC9kYXRlcz48cHVibGlzaGVyPk9mZmlj
aWFsIEpvdXJuYWwgb2YgdGhlIEV1cm9wZWFuIFVuaW9uIDwvcHVibGlzaGVyPjx1cmxzPjwvdXJs
cz48Y3VzdG9tMT5FdXJvcGVhbiBVbmlvbjwvY3VzdG9tMT48L3JlY29yZD48L0NpdGU+PC9FbmRO
b3RlPn==
</w:fldData>
        </w:fldChar>
      </w:r>
      <w:r w:rsidR="00F336F3">
        <w:rPr>
          <w:sz w:val="22"/>
          <w:szCs w:val="22"/>
        </w:rPr>
        <w:instrText xml:space="preserve"> ADDIN EN.CITE.DATA </w:instrText>
      </w:r>
      <w:r w:rsidR="00F336F3">
        <w:rPr>
          <w:sz w:val="22"/>
          <w:szCs w:val="22"/>
        </w:rPr>
      </w:r>
      <w:r w:rsidR="00F336F3">
        <w:rPr>
          <w:sz w:val="22"/>
          <w:szCs w:val="22"/>
        </w:rPr>
        <w:fldChar w:fldCharType="end"/>
      </w:r>
      <w:r w:rsidR="00870B52" w:rsidRPr="00017082">
        <w:rPr>
          <w:sz w:val="22"/>
          <w:szCs w:val="22"/>
        </w:rPr>
      </w:r>
      <w:r w:rsidR="00870B52" w:rsidRPr="00017082">
        <w:rPr>
          <w:sz w:val="22"/>
          <w:szCs w:val="22"/>
        </w:rPr>
        <w:fldChar w:fldCharType="separate"/>
      </w:r>
      <w:r w:rsidR="00F336F3">
        <w:rPr>
          <w:noProof/>
          <w:sz w:val="22"/>
          <w:szCs w:val="22"/>
        </w:rPr>
        <w:t>(Australian Government 2012, USDA 2013, European Commission 2003a, 2005, 2010b)</w:t>
      </w:r>
      <w:r w:rsidR="00870B52" w:rsidRPr="00017082">
        <w:rPr>
          <w:sz w:val="22"/>
          <w:szCs w:val="22"/>
        </w:rPr>
        <w:fldChar w:fldCharType="end"/>
      </w:r>
      <w:r w:rsidR="00870B52" w:rsidRPr="00017082">
        <w:rPr>
          <w:sz w:val="22"/>
          <w:szCs w:val="22"/>
        </w:rPr>
        <w:t xml:space="preserve">. </w:t>
      </w:r>
      <w:r w:rsidR="00E9404C">
        <w:rPr>
          <w:sz w:val="22"/>
          <w:szCs w:val="22"/>
        </w:rPr>
        <w:t>(</w:t>
      </w:r>
      <w:r w:rsidR="00D727C5" w:rsidRPr="00017082">
        <w:rPr>
          <w:sz w:val="22"/>
          <w:szCs w:val="22"/>
        </w:rPr>
        <w:t>These efforts were also supported, indirectly, with a range of financing efforts through relevant development agencies designed to assist producer countries and companies in meeting these new requirements</w:t>
      </w:r>
      <w:r w:rsidR="00E9404C">
        <w:rPr>
          <w:sz w:val="22"/>
          <w:szCs w:val="22"/>
        </w:rPr>
        <w:t>).</w:t>
      </w:r>
    </w:p>
    <w:p w14:paraId="1DE67BBD" w14:textId="77777777" w:rsidR="00D727C5" w:rsidRPr="00017082" w:rsidRDefault="00D727C5" w:rsidP="00B827D3">
      <w:pPr>
        <w:widowControl w:val="0"/>
        <w:tabs>
          <w:tab w:val="left" w:pos="720"/>
        </w:tabs>
        <w:contextualSpacing/>
        <w:mirrorIndents/>
        <w:rPr>
          <w:sz w:val="22"/>
          <w:szCs w:val="22"/>
        </w:rPr>
      </w:pPr>
    </w:p>
    <w:p w14:paraId="2E25C6F8" w14:textId="77777777" w:rsidR="00D727C5" w:rsidRPr="00017082" w:rsidRDefault="00D727C5" w:rsidP="00D727C5">
      <w:pPr>
        <w:widowControl w:val="0"/>
        <w:shd w:val="clear" w:color="auto" w:fill="FFFFFF" w:themeFill="background1"/>
        <w:ind w:firstLine="720"/>
        <w:contextualSpacing/>
        <w:mirrorIndents/>
        <w:rPr>
          <w:i/>
          <w:iCs/>
          <w:sz w:val="22"/>
          <w:szCs w:val="22"/>
        </w:rPr>
      </w:pPr>
      <w:r w:rsidRPr="00017082">
        <w:rPr>
          <w:i/>
          <w:iCs/>
          <w:sz w:val="22"/>
          <w:szCs w:val="22"/>
        </w:rPr>
        <w:t>The FLEGT experiment</w:t>
      </w:r>
    </w:p>
    <w:p w14:paraId="7A4EF29B" w14:textId="77777777" w:rsidR="00D727C5" w:rsidRPr="00017082" w:rsidRDefault="00D727C5" w:rsidP="00B827D3">
      <w:pPr>
        <w:widowControl w:val="0"/>
        <w:tabs>
          <w:tab w:val="left" w:pos="720"/>
        </w:tabs>
        <w:contextualSpacing/>
        <w:mirrorIndents/>
        <w:rPr>
          <w:sz w:val="22"/>
          <w:szCs w:val="22"/>
        </w:rPr>
      </w:pPr>
    </w:p>
    <w:p w14:paraId="41BE0E55" w14:textId="77777777" w:rsidR="00D727C5" w:rsidRPr="00017082" w:rsidRDefault="00D727C5" w:rsidP="00D727C5">
      <w:pPr>
        <w:widowControl w:val="0"/>
        <w:tabs>
          <w:tab w:val="left" w:pos="720"/>
        </w:tabs>
        <w:contextualSpacing/>
        <w:mirrorIndents/>
        <w:rPr>
          <w:sz w:val="22"/>
          <w:szCs w:val="22"/>
        </w:rPr>
      </w:pPr>
      <w:r w:rsidRPr="00017082">
        <w:rPr>
          <w:sz w:val="22"/>
          <w:szCs w:val="22"/>
        </w:rPr>
        <w:tab/>
        <w:t>The second variation of legality verification, known as FLEGT, was championed by the European Union, following their frustration with forest certification systems limited impacts, including a basket of both finance and market driven incentives. The FLEGT program</w:t>
      </w:r>
      <w:r w:rsidR="009245C1" w:rsidRPr="00017082">
        <w:rPr>
          <w:sz w:val="22"/>
          <w:szCs w:val="22"/>
        </w:rPr>
        <w:t xml:space="preserve"> targeted special access to EU markets to countries who in engaged in bi-national “voluntary partnership agreements”  (VPAs) in which states institutionalized a range of good governance components, especially around capacity building, enforcement as well as a range of governance principles subcomponents especially around transparency, inclusionary processes and balance. </w:t>
      </w:r>
      <w:r w:rsidRPr="00017082">
        <w:rPr>
          <w:sz w:val="22"/>
          <w:szCs w:val="22"/>
        </w:rPr>
        <w:t xml:space="preserve">The VPA efforts also came with </w:t>
      </w:r>
      <w:r w:rsidR="009245C1" w:rsidRPr="00017082">
        <w:rPr>
          <w:sz w:val="22"/>
          <w:szCs w:val="22"/>
        </w:rPr>
        <w:t>significant EU funds for capacity building and technology transfer</w:t>
      </w:r>
      <w:r w:rsidRPr="00017082">
        <w:rPr>
          <w:sz w:val="22"/>
          <w:szCs w:val="22"/>
        </w:rPr>
        <w:t xml:space="preserve"> </w:t>
      </w:r>
      <w:r w:rsidRPr="00017082">
        <w:rPr>
          <w:rFonts w:asciiTheme="majorBidi" w:hAnsiTheme="majorBidi" w:cstheme="majorBidi"/>
          <w:sz w:val="22"/>
          <w:szCs w:val="22"/>
        </w:rPr>
        <w:fldChar w:fldCharType="begin">
          <w:fldData xml:space="preserve">PEVuZE5vdGU+PENpdGU+PEF1dGhvcj5LaXNzPC9BdXRob3I+PFllYXI+MjAwMjwvWWVhcj48UmVj
TnVtPjM0NzI2PC9SZWNOdW0+PERpc3BsYXlUZXh0PihLaXNzLCBDYXN0cm8sIGFuZCBOZXdjb21i
ZSAyMDAyLCBTY290bGFuZCBhbmQgTHVkd2lnIDIwMDIpPC9EaXNwbGF5VGV4dD48cmVjb3JkPjxy
ZWMtbnVtYmVyPjM0NzI2PC9yZWMtbnVtYmVyPjxmb3JlaWduLWtleXM+PGtleSBhcHA9IkVOIiBk
Yi1pZD0iemQ5OXB3c2V6cndkeDVlcDA1aXh2c3dtdHRyOXBhYXRlMHNkIiB0aW1lc3RhbXA9IjE0
OTIxODgxNzQiPjM0NzI2PC9rZXk+PC9mb3JlaWduLWtleXM+PHJlZi10eXBlIG5hbWU9IkpvdXJu
YWwgQXJ0aWNsZSI+MTc8L3JlZi10eXBlPjxjb250cmlidXRvcnM+PGF1dGhvcnM+PGF1dGhvcj5L
aXNzLCBBLjwvYXV0aG9yPjxhdXRob3I+Q2FzdHJvLCBHLjwvYXV0aG9yPjxhdXRob3I+TmV3Y29t
YmUsIEsuPC9hdXRob3I+PC9hdXRob3JzPjwvY29udHJpYnV0b3JzPjxhdXRoLWFkZHJlc3M+V29y
bGQgQmFuaywgV2FzaGluZ3RvbiwgREMgMjA0MzMgVVNBLiYjeEQ7S2lzcywgQSwgV29ybGQgQmFu
aywgMTgxOCBIIFN0IE5XLCBXYXNoaW5ndG9uLCBEQyAyMDQzMyBVU0EuPC9hdXRoLWFkZHJlc3M+
PHRpdGxlcz48dGl0bGU+VGhlIHJvbGUgb2YgbXVsdGlsYXRlcmFsIGluc3RpdHV0aW9uczwvdGl0
bGU+PHNlY29uZGFyeS10aXRsZT5QaGlsb3NvcGhpY2FsIFRyYW5zYWN0aW9ucyBvZiB0aGUgUm95
YWwgU29jaWV0eSBvZiBMb25kb24gU2VyaWVzIGEtTWF0aGVtYXRpY2FsIFBoeXNpY2FsIGFuZCBF
bmdpbmVlcmluZyBTY2llbmNlczwvc2Vjb25kYXJ5LXRpdGxlPjxhbHQtdGl0bGU+UGhpbG9zLiBU
cmFucy4gUi4gU29jLiBMb25kLiBTZXIuIEEtTWF0aC4gUGh5cy4gRW5nLiBTY2kuPC9hbHQtdGl0
bGU+PC90aXRsZXM+PHBlcmlvZGljYWw+PGZ1bGwtdGl0bGU+UGhpbG9zb3BoaWNhbCBUcmFuc2Fj
dGlvbnMgb2YgdGhlIFJveWFsIFNvY2lldHkgb2YgTG9uZG9uIFNlcmllcyBhLU1hdGhlbWF0aWNh
bCBQaHlzaWNhbCBhbmQgRW5naW5lZXJpbmcgU2NpZW5jZXM8L2Z1bGwtdGl0bGU+PGFiYnItMT5Q
aGlsb3MuIFRyYW5zLiBSLiBTb2MuIExvbmQuIFNlci4gQS1NYXRoLiBQaHlzLiBFbmcuIFNjaS48
L2FiYnItMT48L3BlcmlvZGljYWw+PGFsdC1wZXJpb2RpY2FsPjxmdWxsLXRpdGxlPlBoaWxvc29w
aGljYWwgVHJhbnNhY3Rpb25zIG9mIHRoZSBSb3lhbCBTb2NpZXR5IG9mIExvbmRvbiBTZXJpZXMg
YS1NYXRoZW1hdGljYWwgUGh5c2ljYWwgYW5kIEVuZ2luZWVyaW5nIFNjaWVuY2VzPC9mdWxsLXRp
dGxlPjxhYmJyLTE+UGhpbG9zLiBUcmFucy4gUi4gU29jLiBMb25kLiBTZXIuIEEtTWF0aC4gUGh5
cy4gRW5nLiBTY2kuPC9hYmJyLTE+PC9hbHQtcGVyaW9kaWNhbD48cGFnZXM+MTY0MS0xNjUyPC9w
YWdlcz48dm9sdW1lPjM2MDwvdm9sdW1lPjxudW1iZXI+MTc5NzwvbnVtYmVyPjxrZXl3b3Jkcz48
a2V5d29yZD5Qcm90b3R5cGUgQ2FyYm9uIEZ1bmQ8L2tleXdvcmQ+PGtleXdvcmQ+Y2FyYm9uIHRy
YWRpbmc8L2tleXdvcmQ+PGtleXdvcmQ+V29ybGQgQmFuazwva2V5d29yZD48a2V5d29yZD5tdWx0
aWxhdGVyYWw8L2tleXdvcmQ+PGtleXdvcmQ+ZGV2ZWxvcG1lbnQgYmFua3M8L2tleXdvcmQ+PGtl
eXdvcmQ+Q2xlYW4gRGV2ZWxvcG1lbnQgTWVjaGFuaXNtPC9rZXl3b3JkPjxrZXl3b3JkPkJpb2Nh
cmJvbiBGdW5kPC9rZXl3b3JkPjwva2V5d29yZHM+PGRhdGVzPjx5ZWFyPjIwMDI8L3llYXI+PHB1
Yi1kYXRlcz48ZGF0ZT5BdWc8L2RhdGU+PC9wdWItZGF0ZXM+PC9kYXRlcz48aXNibj4xMzY0LTUw
M1g8L2lzYm4+PGFjY2Vzc2lvbi1udW0+SVNJOjAwMDE3NzM0MDUwMDAwNjwvYWNjZXNzaW9uLW51
bT48d29yay10eXBlPkFydGljbGU8L3dvcmstdHlwZT48dXJscz48cmVsYXRlZC11cmxzPjx1cmw+
Jmx0O0dvIHRvIElTSSZndDs6Ly8wMDAxNzczNDA1MDAwMDY8L3VybD48L3JlbGF0ZWQtdXJscz48
L3VybHM+PGVsZWN0cm9uaWMtcmVzb3VyY2UtbnVtPjEwLjEwOTgvcnN0YS4yMDAyLjEwMjQ8L2Vs
ZWN0cm9uaWMtcmVzb3VyY2UtbnVtPjxsYW5ndWFnZT5FbmdsaXNoPC9sYW5ndWFnZT48L3JlY29y
ZD48L0NpdGU+PENpdGU+PEF1dGhvcj5TY290bGFuZDwvQXV0aG9yPjxZZWFyPjIwMDI8L1llYXI+
PFJlY051bT4zNDMzODwvUmVjTnVtPjxyZWNvcmQ+PHJlYy1udW1iZXI+MzQzMzg8L3JlYy1udW1i
ZXI+PGZvcmVpZ24ta2V5cz48a2V5IGFwcD0iRU4iIGRiLWlkPSJ6ZDk5cHdzZXpyd2R4NWVwMDVp
eHZzd210dHI5cGFhdGUwc2QiIHRpbWVzdGFtcD0iMTQ5MjE4ODE3NCI+MzQzMzg8L2tleT48L2Zv
cmVpZ24ta2V5cz48cmVmLXR5cGUgbmFtZT0iUmVwb3J0Ij4yNzwvcmVmLXR5cGU+PGNvbnRyaWJ1
dG9ycz48YXV0aG9ycz48YXV0aG9yPlNjb3RsYW5kLCBOZWlsICA8L2F1dGhvcj48YXV0aG9yPkx1
ZHdpZywgU2FiaW5lPC9hdXRob3I+PC9hdXRob3JzPjwvY29udHJpYnV0b3JzPjx0aXRsZXM+PHRp
dGxlPkRlZm9yZXN0YXRpb24sIHRoZSBUaW1iZXIgVHJhZGUgYW5kIElsbGVnYWwgTG9nZ2luZyBQ
YXBlciBmb3IgRUMgV29ya3Nob3Agb24gRm9yZXN0IExhdyBFbmZvcmNlbWVudCwgR292ZXJuYW5j
ZSBhbmQgVHJhZGU8L3RpdGxlPjwvdGl0bGVzPjxwYWdlcz45PC9wYWdlcz48a2V5d29yZHM+PGtl
eXdvcmQ+ZGVmb3Jlc3RhdGlvbjwva2V5d29yZD48a2V5d29yZD50cmFkZTwva2V5d29yZD48a2V5
d29yZD5pbGxlZ2FsIGxvZ2dpbmc8L2tleXdvcmQ+PC9rZXl3b3Jkcz48ZGF0ZXM+PHllYXI+MjAw
MjwveWVhcj48cHViLWRhdGVzPjxkYXRlPkFwcmlsIDIybmQtMjR0aDwvZGF0ZT48L3B1Yi1kYXRl
cz48L2RhdGVzPjxwdWItbG9jYXRpb24+QnJ1c3NlbHM8L3B1Yi1sb2NhdGlvbj48cHVibGlzaGVy
PkV1cm9wZWFuIENvbW1pc3Npb248L3B1Ymxpc2hlcj48dXJscz48cmVsYXRlZC11cmxzPjx1cmw+
aHR0cDovL3d3dy5pbGxlZ2FsLWxvZ2dpbmcuaW5mby9wYXBlcnMvRkxFR1RfYmFja2dyb3VuZF8w
NDAyLnJ0Zi5kb2M8L3VybD48L3JlbGF0ZWQtdXJscz48L3VybHM+PC9yZWNvcmQ+PC9DaXRlPjwv
RW5kTm90ZT5=
</w:fldData>
        </w:fldChar>
      </w:r>
      <w:r w:rsidR="00445956">
        <w:rPr>
          <w:rFonts w:asciiTheme="majorBidi" w:hAnsiTheme="majorBidi" w:cstheme="majorBidi"/>
          <w:sz w:val="22"/>
          <w:szCs w:val="22"/>
        </w:rPr>
        <w:instrText xml:space="preserve"> ADDIN EN.CITE </w:instrText>
      </w:r>
      <w:r w:rsidR="00445956">
        <w:rPr>
          <w:rFonts w:asciiTheme="majorBidi" w:hAnsiTheme="majorBidi" w:cstheme="majorBidi"/>
          <w:sz w:val="22"/>
          <w:szCs w:val="22"/>
        </w:rPr>
        <w:fldChar w:fldCharType="begin">
          <w:fldData xml:space="preserve">PEVuZE5vdGU+PENpdGU+PEF1dGhvcj5LaXNzPC9BdXRob3I+PFllYXI+MjAwMjwvWWVhcj48UmVj
TnVtPjM0NzI2PC9SZWNOdW0+PERpc3BsYXlUZXh0PihLaXNzLCBDYXN0cm8sIGFuZCBOZXdjb21i
ZSAyMDAyLCBTY290bGFuZCBhbmQgTHVkd2lnIDIwMDIpPC9EaXNwbGF5VGV4dD48cmVjb3JkPjxy
ZWMtbnVtYmVyPjM0NzI2PC9yZWMtbnVtYmVyPjxmb3JlaWduLWtleXM+PGtleSBhcHA9IkVOIiBk
Yi1pZD0iemQ5OXB3c2V6cndkeDVlcDA1aXh2c3dtdHRyOXBhYXRlMHNkIiB0aW1lc3RhbXA9IjE0
OTIxODgxNzQiPjM0NzI2PC9rZXk+PC9mb3JlaWduLWtleXM+PHJlZi10eXBlIG5hbWU9IkpvdXJu
YWwgQXJ0aWNsZSI+MTc8L3JlZi10eXBlPjxjb250cmlidXRvcnM+PGF1dGhvcnM+PGF1dGhvcj5L
aXNzLCBBLjwvYXV0aG9yPjxhdXRob3I+Q2FzdHJvLCBHLjwvYXV0aG9yPjxhdXRob3I+TmV3Y29t
YmUsIEsuPC9hdXRob3I+PC9hdXRob3JzPjwvY29udHJpYnV0b3JzPjxhdXRoLWFkZHJlc3M+V29y
bGQgQmFuaywgV2FzaGluZ3RvbiwgREMgMjA0MzMgVVNBLiYjeEQ7S2lzcywgQSwgV29ybGQgQmFu
aywgMTgxOCBIIFN0IE5XLCBXYXNoaW5ndG9uLCBEQyAyMDQzMyBVU0EuPC9hdXRoLWFkZHJlc3M+
PHRpdGxlcz48dGl0bGU+VGhlIHJvbGUgb2YgbXVsdGlsYXRlcmFsIGluc3RpdHV0aW9uczwvdGl0
bGU+PHNlY29uZGFyeS10aXRsZT5QaGlsb3NvcGhpY2FsIFRyYW5zYWN0aW9ucyBvZiB0aGUgUm95
YWwgU29jaWV0eSBvZiBMb25kb24gU2VyaWVzIGEtTWF0aGVtYXRpY2FsIFBoeXNpY2FsIGFuZCBF
bmdpbmVlcmluZyBTY2llbmNlczwvc2Vjb25kYXJ5LXRpdGxlPjxhbHQtdGl0bGU+UGhpbG9zLiBU
cmFucy4gUi4gU29jLiBMb25kLiBTZXIuIEEtTWF0aC4gUGh5cy4gRW5nLiBTY2kuPC9hbHQtdGl0
bGU+PC90aXRsZXM+PHBlcmlvZGljYWw+PGZ1bGwtdGl0bGU+UGhpbG9zb3BoaWNhbCBUcmFuc2Fj
dGlvbnMgb2YgdGhlIFJveWFsIFNvY2lldHkgb2YgTG9uZG9uIFNlcmllcyBhLU1hdGhlbWF0aWNh
bCBQaHlzaWNhbCBhbmQgRW5naW5lZXJpbmcgU2NpZW5jZXM8L2Z1bGwtdGl0bGU+PGFiYnItMT5Q
aGlsb3MuIFRyYW5zLiBSLiBTb2MuIExvbmQuIFNlci4gQS1NYXRoLiBQaHlzLiBFbmcuIFNjaS48
L2FiYnItMT48L3BlcmlvZGljYWw+PGFsdC1wZXJpb2RpY2FsPjxmdWxsLXRpdGxlPlBoaWxvc29w
aGljYWwgVHJhbnNhY3Rpb25zIG9mIHRoZSBSb3lhbCBTb2NpZXR5IG9mIExvbmRvbiBTZXJpZXMg
YS1NYXRoZW1hdGljYWwgUGh5c2ljYWwgYW5kIEVuZ2luZWVyaW5nIFNjaWVuY2VzPC9mdWxsLXRp
dGxlPjxhYmJyLTE+UGhpbG9zLiBUcmFucy4gUi4gU29jLiBMb25kLiBTZXIuIEEtTWF0aC4gUGh5
cy4gRW5nLiBTY2kuPC9hYmJyLTE+PC9hbHQtcGVyaW9kaWNhbD48cGFnZXM+MTY0MS0xNjUyPC9w
YWdlcz48dm9sdW1lPjM2MDwvdm9sdW1lPjxudW1iZXI+MTc5NzwvbnVtYmVyPjxrZXl3b3Jkcz48
a2V5d29yZD5Qcm90b3R5cGUgQ2FyYm9uIEZ1bmQ8L2tleXdvcmQ+PGtleXdvcmQ+Y2FyYm9uIHRy
YWRpbmc8L2tleXdvcmQ+PGtleXdvcmQ+V29ybGQgQmFuazwva2V5d29yZD48a2V5d29yZD5tdWx0
aWxhdGVyYWw8L2tleXdvcmQ+PGtleXdvcmQ+ZGV2ZWxvcG1lbnQgYmFua3M8L2tleXdvcmQ+PGtl
eXdvcmQ+Q2xlYW4gRGV2ZWxvcG1lbnQgTWVjaGFuaXNtPC9rZXl3b3JkPjxrZXl3b3JkPkJpb2Nh
cmJvbiBGdW5kPC9rZXl3b3JkPjwva2V5d29yZHM+PGRhdGVzPjx5ZWFyPjIwMDI8L3llYXI+PHB1
Yi1kYXRlcz48ZGF0ZT5BdWc8L2RhdGU+PC9wdWItZGF0ZXM+PC9kYXRlcz48aXNibj4xMzY0LTUw
M1g8L2lzYm4+PGFjY2Vzc2lvbi1udW0+SVNJOjAwMDE3NzM0MDUwMDAwNjwvYWNjZXNzaW9uLW51
bT48d29yay10eXBlPkFydGljbGU8L3dvcmstdHlwZT48dXJscz48cmVsYXRlZC11cmxzPjx1cmw+
Jmx0O0dvIHRvIElTSSZndDs6Ly8wMDAxNzczNDA1MDAwMDY8L3VybD48L3JlbGF0ZWQtdXJscz48
L3VybHM+PGVsZWN0cm9uaWMtcmVzb3VyY2UtbnVtPjEwLjEwOTgvcnN0YS4yMDAyLjEwMjQ8L2Vs
ZWN0cm9uaWMtcmVzb3VyY2UtbnVtPjxsYW5ndWFnZT5FbmdsaXNoPC9sYW5ndWFnZT48L3JlY29y
ZD48L0NpdGU+PENpdGU+PEF1dGhvcj5TY290bGFuZDwvQXV0aG9yPjxZZWFyPjIwMDI8L1llYXI+
PFJlY051bT4zNDMzODwvUmVjTnVtPjxyZWNvcmQ+PHJlYy1udW1iZXI+MzQzMzg8L3JlYy1udW1i
ZXI+PGZvcmVpZ24ta2V5cz48a2V5IGFwcD0iRU4iIGRiLWlkPSJ6ZDk5cHdzZXpyd2R4NWVwMDVp
eHZzd210dHI5cGFhdGUwc2QiIHRpbWVzdGFtcD0iMTQ5MjE4ODE3NCI+MzQzMzg8L2tleT48L2Zv
cmVpZ24ta2V5cz48cmVmLXR5cGUgbmFtZT0iUmVwb3J0Ij4yNzwvcmVmLXR5cGU+PGNvbnRyaWJ1
dG9ycz48YXV0aG9ycz48YXV0aG9yPlNjb3RsYW5kLCBOZWlsICA8L2F1dGhvcj48YXV0aG9yPkx1
ZHdpZywgU2FiaW5lPC9hdXRob3I+PC9hdXRob3JzPjwvY29udHJpYnV0b3JzPjx0aXRsZXM+PHRp
dGxlPkRlZm9yZXN0YXRpb24sIHRoZSBUaW1iZXIgVHJhZGUgYW5kIElsbGVnYWwgTG9nZ2luZyBQ
YXBlciBmb3IgRUMgV29ya3Nob3Agb24gRm9yZXN0IExhdyBFbmZvcmNlbWVudCwgR292ZXJuYW5j
ZSBhbmQgVHJhZGU8L3RpdGxlPjwvdGl0bGVzPjxwYWdlcz45PC9wYWdlcz48a2V5d29yZHM+PGtl
eXdvcmQ+ZGVmb3Jlc3RhdGlvbjwva2V5d29yZD48a2V5d29yZD50cmFkZTwva2V5d29yZD48a2V5
d29yZD5pbGxlZ2FsIGxvZ2dpbmc8L2tleXdvcmQ+PC9rZXl3b3Jkcz48ZGF0ZXM+PHllYXI+MjAw
MjwveWVhcj48cHViLWRhdGVzPjxkYXRlPkFwcmlsIDIybmQtMjR0aDwvZGF0ZT48L3B1Yi1kYXRl
cz48L2RhdGVzPjxwdWItbG9jYXRpb24+QnJ1c3NlbHM8L3B1Yi1sb2NhdGlvbj48cHVibGlzaGVy
PkV1cm9wZWFuIENvbW1pc3Npb248L3B1Ymxpc2hlcj48dXJscz48cmVsYXRlZC11cmxzPjx1cmw+
aHR0cDovL3d3dy5pbGxlZ2FsLWxvZ2dpbmcuaW5mby9wYXBlcnMvRkxFR1RfYmFja2dyb3VuZF8w
NDAyLnJ0Zi5kb2M8L3VybD48L3JlbGF0ZWQtdXJscz48L3VybHM+PC9yZWNvcmQ+PC9DaXRlPjwv
RW5kTm90ZT5=
</w:fldData>
        </w:fldChar>
      </w:r>
      <w:r w:rsidR="00445956">
        <w:rPr>
          <w:rFonts w:asciiTheme="majorBidi" w:hAnsiTheme="majorBidi" w:cstheme="majorBidi"/>
          <w:sz w:val="22"/>
          <w:szCs w:val="22"/>
        </w:rPr>
        <w:instrText xml:space="preserve"> ADDIN EN.CITE.DATA </w:instrText>
      </w:r>
      <w:r w:rsidR="00445956">
        <w:rPr>
          <w:rFonts w:asciiTheme="majorBidi" w:hAnsiTheme="majorBidi" w:cstheme="majorBidi"/>
          <w:sz w:val="22"/>
          <w:szCs w:val="22"/>
        </w:rPr>
      </w:r>
      <w:r w:rsidR="00445956">
        <w:rPr>
          <w:rFonts w:asciiTheme="majorBidi" w:hAnsiTheme="majorBidi" w:cstheme="majorBidi"/>
          <w:sz w:val="22"/>
          <w:szCs w:val="22"/>
        </w:rPr>
        <w:fldChar w:fldCharType="end"/>
      </w:r>
      <w:r w:rsidRPr="00017082">
        <w:rPr>
          <w:rFonts w:asciiTheme="majorBidi" w:hAnsiTheme="majorBidi" w:cstheme="majorBidi"/>
          <w:sz w:val="22"/>
          <w:szCs w:val="22"/>
        </w:rPr>
      </w:r>
      <w:r w:rsidRPr="00017082">
        <w:rPr>
          <w:rFonts w:asciiTheme="majorBidi" w:hAnsiTheme="majorBidi" w:cstheme="majorBidi"/>
          <w:sz w:val="22"/>
          <w:szCs w:val="22"/>
        </w:rPr>
        <w:fldChar w:fldCharType="separate"/>
      </w:r>
      <w:r w:rsidR="00445956">
        <w:rPr>
          <w:rFonts w:asciiTheme="majorBidi" w:hAnsiTheme="majorBidi" w:cstheme="majorBidi"/>
          <w:noProof/>
          <w:sz w:val="22"/>
          <w:szCs w:val="22"/>
        </w:rPr>
        <w:t>(Kiss, Castro, and Newcombe 2002, Scotland and Ludwig 2002)</w:t>
      </w:r>
      <w:r w:rsidRPr="00017082">
        <w:rPr>
          <w:rFonts w:asciiTheme="majorBidi" w:hAnsiTheme="majorBidi" w:cstheme="majorBidi"/>
          <w:sz w:val="22"/>
          <w:szCs w:val="22"/>
        </w:rPr>
        <w:fldChar w:fldCharType="end"/>
      </w:r>
      <w:r w:rsidRPr="00017082">
        <w:rPr>
          <w:rFonts w:asciiTheme="majorBidi" w:hAnsiTheme="majorBidi" w:cstheme="majorBidi"/>
          <w:sz w:val="22"/>
          <w:szCs w:val="22"/>
        </w:rPr>
        <w:t>.</w:t>
      </w:r>
    </w:p>
    <w:p w14:paraId="3338AD9E" w14:textId="77777777" w:rsidR="00D727C5" w:rsidRPr="00017082" w:rsidRDefault="00D727C5" w:rsidP="00B827D3">
      <w:pPr>
        <w:widowControl w:val="0"/>
        <w:shd w:val="clear" w:color="auto" w:fill="FFFFFF" w:themeFill="background1"/>
        <w:contextualSpacing/>
        <w:mirrorIndents/>
        <w:rPr>
          <w:sz w:val="22"/>
          <w:szCs w:val="22"/>
        </w:rPr>
      </w:pPr>
    </w:p>
    <w:p w14:paraId="20695EF7" w14:textId="77777777" w:rsidR="00E347C0" w:rsidRPr="00017082" w:rsidRDefault="00E347C0" w:rsidP="00A97E49">
      <w:pPr>
        <w:widowControl w:val="0"/>
        <w:tabs>
          <w:tab w:val="left" w:pos="720"/>
        </w:tabs>
        <w:contextualSpacing/>
        <w:mirrorIndents/>
      </w:pPr>
      <w:r w:rsidRPr="00017082">
        <w:rPr>
          <w:rFonts w:asciiTheme="majorBidi" w:hAnsiTheme="majorBidi" w:cstheme="majorBidi"/>
          <w:sz w:val="22"/>
          <w:szCs w:val="22"/>
        </w:rPr>
        <w:tab/>
      </w:r>
      <w:r w:rsidRPr="00017082">
        <w:rPr>
          <w:sz w:val="22"/>
          <w:szCs w:val="22"/>
        </w:rPr>
        <w:t xml:space="preserve">The VPAs include deliberations between the EU and host country over </w:t>
      </w:r>
      <w:r w:rsidR="009245C1" w:rsidRPr="00017082">
        <w:rPr>
          <w:sz w:val="22"/>
          <w:szCs w:val="22"/>
        </w:rPr>
        <w:t xml:space="preserve">what constitutes legal timber, and on how to establish legality assurance systems. The producer state assumes responsibility for assuring the legal source and production of wood, and of granting a license to each consignment of verified as legal when exported to the EU </w:t>
      </w:r>
      <w:r w:rsidR="009245C1" w:rsidRPr="00017082">
        <w:rPr>
          <w:sz w:val="22"/>
          <w:szCs w:val="22"/>
        </w:rPr>
        <w:fldChar w:fldCharType="begin"/>
      </w:r>
      <w:r w:rsidR="00F336F3">
        <w:rPr>
          <w:sz w:val="22"/>
          <w:szCs w:val="22"/>
        </w:rPr>
        <w:instrText xml:space="preserve"> ADDIN EN.CITE &lt;EndNote&gt;&lt;Cite&gt;&lt;Author&gt;European Commission&lt;/Author&gt;&lt;Year&gt;2010&lt;/Year&gt;&lt;RecNum&gt;82310&lt;/RecNum&gt;&lt;DisplayText&gt;(European Commission 2010a, 2005)&lt;/DisplayText&gt;&lt;record&gt;&lt;rec-number&gt;82310&lt;/rec-number&gt;&lt;foreign-keys&gt;&lt;key app="EN" db-id="zd99pwsezrwdx5ep05ixvswmttr9paate0sd" timestamp="1549466769"&gt;82310&lt;/key&gt;&lt;/foreign-keys&gt;&lt;ref-type name="Report"&gt;27&lt;/ref-type&gt;&lt;contributors&gt;&lt;authors&gt;&lt;author&gt;European Commission, &lt;/author&gt;&lt;/authors&gt;&lt;/contributors&gt;&lt;titles&gt;&lt;title&gt; Regulation (EU) no 995/2010 of the European Parliament and of the council of 20th October 2010 laying down the obligations of operators who place timber and timber products on the market&lt;/title&gt;&lt;/titles&gt;&lt;dates&gt;&lt;year&gt;2010&lt;/year&gt;&lt;/dates&gt;&lt;pub-location&gt;Brussels&lt;/pub-location&gt;&lt;publisher&gt;Official Journal of the European Union&lt;/publisher&gt;&lt;urls&gt;&lt;/urls&gt;&lt;/record&gt;&lt;/Cite&gt;&lt;Cite&gt;&lt;Author&gt;European Commission&lt;/Author&gt;&lt;Year&gt;2005&lt;/Year&gt;&lt;RecNum&gt;174&lt;/RecNum&gt;&lt;record&gt;&lt;rec-number&gt;174&lt;/rec-number&gt;&lt;foreign-keys&gt;&lt;key app="EN" db-id="app2xzfei0tws8epas05f2zpdasps9aaaww2" timestamp="1543338990"&gt;174&lt;/key&gt;&lt;/foreign-keys&gt;&lt;ref-type name="Legal Rule or Regulation"&gt;50&lt;/ref-type&gt;&lt;contributors&gt;&lt;authors&gt;&lt;author&gt;European Commission,&lt;/author&gt;&lt;/authors&gt;&lt;secondary-authors&gt;&lt;author&gt;The European Commission&lt;/author&gt;&lt;/secondary-authors&gt;&lt;/contributors&gt;&lt;titles&gt;&lt;title&gt;Council Regulation (EC) No 2173/2005 of 20 December 2005 on the establishment of a FLEGT licensing scheme for imports of timber into the European Community&lt;/title&gt;&lt;/titles&gt;&lt;pages&gt;1-6&lt;/pages&gt;&lt;volume&gt;48&lt;/volume&gt;&lt;number&gt;347&lt;/number&gt;&lt;dates&gt;&lt;year&gt;2005&lt;/year&gt;&lt;/dates&gt;&lt;pub-location&gt;Official Journal, European Union Legislation&lt;/pub-location&gt;&lt;isbn&gt;1725-2555&lt;/isbn&gt;&lt;urls&gt;&lt;/urls&gt;&lt;remote-database-name&gt;/z-wcorg/&lt;/remote-database-name&gt;&lt;remote-database-provider&gt;http://worldcat.org&lt;/remote-database-provider&gt;&lt;language&gt;English&lt;/language&gt;&lt;/record&gt;&lt;/Cite&gt;&lt;/EndNote&gt;</w:instrText>
      </w:r>
      <w:r w:rsidR="009245C1" w:rsidRPr="00017082">
        <w:rPr>
          <w:sz w:val="22"/>
          <w:szCs w:val="22"/>
        </w:rPr>
        <w:fldChar w:fldCharType="separate"/>
      </w:r>
      <w:r w:rsidR="00F336F3">
        <w:rPr>
          <w:noProof/>
          <w:sz w:val="22"/>
          <w:szCs w:val="22"/>
        </w:rPr>
        <w:t>(European Commission 2010a, 2005)</w:t>
      </w:r>
      <w:r w:rsidR="009245C1" w:rsidRPr="00017082">
        <w:rPr>
          <w:sz w:val="22"/>
          <w:szCs w:val="22"/>
        </w:rPr>
        <w:fldChar w:fldCharType="end"/>
      </w:r>
      <w:r w:rsidR="009245C1" w:rsidRPr="00017082">
        <w:rPr>
          <w:sz w:val="22"/>
          <w:szCs w:val="22"/>
        </w:rPr>
        <w:t xml:space="preserve">. The EU assists the partner states in developing their timber tracking and licensing systems by providing technical knowledge and resources justified as strengthening their governance capacity. These approaches are asserted to have a positive influence on transparency and inclusion by reducing “corruption”, which generally refers to a wide range of behaviors, including private “side payments”  </w:t>
      </w:r>
      <w:r w:rsidR="009245C1" w:rsidRPr="00017082">
        <w:rPr>
          <w:sz w:val="22"/>
          <w:szCs w:val="22"/>
        </w:rPr>
        <w:fldChar w:fldCharType="begin">
          <w:fldData xml:space="preserve">PEVuZE5vdGU+PENpdGU+PEF1dGhvcj5BbWFjaGVyPC9BdXRob3I+PFllYXI+MjAwNjwvWWVhcj48
UmVjTnVtPjMwMzgzPC9SZWNOdW0+PERpc3BsYXlUZXh0PihBbWFjaGVyIDIwMDYsIERpY2tlcnNv
biAyMDAyKTwvRGlzcGxheVRleHQ+PHJlY29yZD48cmVjLW51bWJlcj4zMDM4MzwvcmVjLW51bWJl
cj48Zm9yZWlnbi1rZXlzPjxrZXkgYXBwPSJFTiIgZGItaWQ9InpkOTlwd3NlenJ3ZHg1ZXAwNWl4
dnN3bXR0cjlwYWF0ZTBzZCIgdGltZXN0YW1wPSIxNDkyMTg4MTcyIj4zMDM4Mzwva2V5PjwvZm9y
ZWlnbi1rZXlzPjxyZWYtdHlwZSBuYW1lPSJKb3VybmFsIEFydGljbGUiPjE3PC9yZWYtdHlwZT48
Y29udHJpYnV0b3JzPjxhdXRob3JzPjxhdXRob3I+QW1hY2hlciwgR3JlZ29yeSBTLjwvYXV0aG9y
PjwvYXV0aG9ycz48L2NvbnRyaWJ1dG9ycz48dGl0bGVzPjx0aXRsZT5Db3JydXB0aW9uOiBBIGNo
YWxsZW5nZSBmb3IgZWNvbm9taXN0cyBpbnRlcmVzdGVkIGluIGZvcmVzdCBwb2xpY3kgZGVzaWdu
PC90aXRsZT48c2Vjb25kYXJ5LXRpdGxlPkpvdXJuYWwgb2YgRm9yZXN0IEVjb25vbWljczwvc2Vj
b25kYXJ5LXRpdGxlPjwvdGl0bGVzPjxwZXJpb2RpY2FsPjxmdWxsLXRpdGxlPkpvdXJuYWwgb2Yg
Rm9yZXN0IEVjb25vbWljczwvZnVsbC10aXRsZT48L3BlcmlvZGljYWw+PHBhZ2VzPjg1LTg5PC9w
YWdlcz48dm9sdW1lPjEyPC92b2x1bWU+PG51bWJlcj4yPC9udW1iZXI+PGRhdGVzPjx5ZWFyPjIw
MDY8L3llYXI+PC9kYXRlcz48dXJscz48cmVsYXRlZC11cmxzPjx1cmw+aHR0cDovL3d3dy5zY2ll
bmNlZGlyZWN0LmNvbS9zY2llbmNlL2FydGljbGUvQjdHSjUtNEtDUFZLOS0xLzIvZjM0Yjc4NGVk
ZjY4NjMwMWM0YmU3YmY1MTE4N2JjNmQ8L3VybD48L3JlbGF0ZWQtdXJscz48L3VybHM+PC9yZWNv
cmQ+PC9DaXRlPjxDaXRlPjxBdXRob3I+RGlja2Vyc29uPC9BdXRob3I+PFllYXI+MjAwMjwvWWVh
cj48UmVjTnVtPjM1MDI3PC9SZWNOdW0+PHJlY29yZD48cmVjLW51bWJlcj4zNTAyNzwvcmVjLW51
bWJlcj48Zm9yZWlnbi1rZXlzPjxrZXkgYXBwPSJFTiIgZGItaWQ9InpkOTlwd3NlenJ3ZHg1ZXAw
NWl4dnN3bXR0cjlwYWF0ZTBzZCIgdGltZXN0YW1wPSIxNDkyMTg4MTc0Ij4zNTAyNzwva2V5Pjwv
Zm9yZWlnbi1rZXlzPjxyZWYtdHlwZSBuYW1lPSJKb3VybmFsIEFydGljbGUiPjE3PC9yZWYtdHlw
ZT48Y29udHJpYnV0b3JzPjxhdXRob3JzPjxhdXRob3I+RGlja2Vyc29uLCBDbGFpcmUgTW9vcmUg
PC9hdXRob3I+PC9hdXRob3JzPjwvY29udHJpYnV0b3JzPjx0aXRsZXM+PHRpdGxlPkh1bWFuIFJp
Z2h0czogVGhlIEVtZXJnaW5nIE5vcm0gb2YgQ29ycG9yYXRlIFNvY2lhbCBSZXNwb25zaWJpbGl0
eTwvdGl0bGU+PHNlY29uZGFyeS10aXRsZT5UdWxhbmUgTGF3IFJldmlldzwvc2Vjb25kYXJ5LXRp
dGxlPjwvdGl0bGVzPjxwZXJpb2RpY2FsPjxmdWxsLXRpdGxlPlR1bGFuZSBMYXcgUmV2aWV3PC9m
dWxsLXRpdGxlPjwvcGVyaW9kaWNhbD48cGFnZXM+MTQzMTwvcGFnZXM+PHZvbHVtZT43Njwvdm9s
dW1lPjxrZXl3b3Jkcz48a2V5d29yZD5tY2FtYXJnbzwva2V5d29yZD48a2V5d29yZD5DU1I8L2tl
eXdvcmQ+PGtleXdvcmQ+bXVsdGluYXRpb25hbCBjb3Jwb3JhdGlvbnM8L2tleXdvcmQ+PGtleXdv
cmQ+bW9yZSB0aGFuIHByb2ZpdCBtYXhpbWl6YXRpb248L2tleXdvcmQ+PGtleXdvcmQ+Y29ycnVw
dCBwcmFjdGljZXM8L2tleXdvcmQ+PGtleXdvcmQ+bWluaW11bSBzdGFuZGFyZHM8L2tleXdvcmQ+
PGtleXdvcmQ+d29ya2Vyczwva2V5d29yZD48a2V5d29yZD5zaGFyZWhvbGRlcnM8L2tleXdvcmQ+
PGtleXdvcmQ+aHVtYW4tcmlnaHRzPC9rZXl3b3JkPjxrZXl3b3JkPmluY3JlYXNlZCByZWNvZ25p
dGlvbjwva2V5d29yZD48a2V5d29yZD5NdWx0aW5hdGlvbmFscyZhcG9zOyBCZWhhdmlvcjwva2V5
d29yZD48a2V5d29yZD5kZW1vY3JhY3k8L2tleXdvcmQ+PGtleXdvcmQ+RW5mb3JjZWFiaWxpdHk8
L2tleXdvcmQ+PGtleXdvcmQ+bm9uc2hhcmVob2xkZXIgcmlnaHRzPC9rZXl3b3JkPjxrZXl3b3Jk
PmNvZGVzIG9mIGNvbmR1Y3Q8L2tleXdvcmQ+PGtleXdvcmQ+ZGV2ZWxvcGluZy1jb3VudHJ5IHdv
cmtlcnM8L2tleXdvcmQ+PC9rZXl3b3Jkcz48ZGF0ZXM+PHllYXI+MjAwMjwveWVhcj48cHViLWRh
dGVzPjxkYXRlPkp1bmU8L2RhdGU+PC9wdWItZGF0ZXM+PC9kYXRlcz48YWNjZXNzaW9uLW51bT43
NiBUdWwuIEwuIFJldi4gMTQzMTwvYWNjZXNzaW9uLW51bT48dXJscz48cmVsYXRlZC11cmxzPjx1
cmw+aHR0cHM6Ly93ZWIyLndlc3RsYXcuY29tL3dlbGNvbWUvTGF3U2Nob29sUHJhY3RpdGlvbmVy
L2RlZmF1bHQud2w/YmhjcD0xJmFtcDtGTj0lNUZ0b3AmYW1wO01UPUxhd1NjaG9vbFByYWN0aXRp
b25lciZhbXA7cnM9TEFXUzIlMkUwJmFtcDtzdHJSZWNyZWF0ZT1ubyZhbXA7c3Y9U3BsaXQmYW1w
O3ZyPTIlMkUwPC91cmw+PC9yZWxhdGVkLXVybHM+PC91cmxzPjwvcmVjb3JkPjwvQ2l0ZT48L0Vu
ZE5vdGU+
</w:fldData>
        </w:fldChar>
      </w:r>
      <w:r w:rsidR="009245C1" w:rsidRPr="00017082">
        <w:rPr>
          <w:sz w:val="22"/>
          <w:szCs w:val="22"/>
        </w:rPr>
        <w:instrText xml:space="preserve"> ADDIN EN.CITE </w:instrText>
      </w:r>
      <w:r w:rsidR="009245C1" w:rsidRPr="00017082">
        <w:rPr>
          <w:sz w:val="22"/>
          <w:szCs w:val="22"/>
        </w:rPr>
        <w:fldChar w:fldCharType="begin">
          <w:fldData xml:space="preserve">PEVuZE5vdGU+PENpdGU+PEF1dGhvcj5BbWFjaGVyPC9BdXRob3I+PFllYXI+MjAwNjwvWWVhcj48
UmVjTnVtPjMwMzgzPC9SZWNOdW0+PERpc3BsYXlUZXh0PihBbWFjaGVyIDIwMDYsIERpY2tlcnNv
biAyMDAyKTwvRGlzcGxheVRleHQ+PHJlY29yZD48cmVjLW51bWJlcj4zMDM4MzwvcmVjLW51bWJl
cj48Zm9yZWlnbi1rZXlzPjxrZXkgYXBwPSJFTiIgZGItaWQ9InpkOTlwd3NlenJ3ZHg1ZXAwNWl4
dnN3bXR0cjlwYWF0ZTBzZCIgdGltZXN0YW1wPSIxNDkyMTg4MTcyIj4zMDM4Mzwva2V5PjwvZm9y
ZWlnbi1rZXlzPjxyZWYtdHlwZSBuYW1lPSJKb3VybmFsIEFydGljbGUiPjE3PC9yZWYtdHlwZT48
Y29udHJpYnV0b3JzPjxhdXRob3JzPjxhdXRob3I+QW1hY2hlciwgR3JlZ29yeSBTLjwvYXV0aG9y
PjwvYXV0aG9ycz48L2NvbnRyaWJ1dG9ycz48dGl0bGVzPjx0aXRsZT5Db3JydXB0aW9uOiBBIGNo
YWxsZW5nZSBmb3IgZWNvbm9taXN0cyBpbnRlcmVzdGVkIGluIGZvcmVzdCBwb2xpY3kgZGVzaWdu
PC90aXRsZT48c2Vjb25kYXJ5LXRpdGxlPkpvdXJuYWwgb2YgRm9yZXN0IEVjb25vbWljczwvc2Vj
b25kYXJ5LXRpdGxlPjwvdGl0bGVzPjxwZXJpb2RpY2FsPjxmdWxsLXRpdGxlPkpvdXJuYWwgb2Yg
Rm9yZXN0IEVjb25vbWljczwvZnVsbC10aXRsZT48L3BlcmlvZGljYWw+PHBhZ2VzPjg1LTg5PC9w
YWdlcz48dm9sdW1lPjEyPC92b2x1bWU+PG51bWJlcj4yPC9udW1iZXI+PGRhdGVzPjx5ZWFyPjIw
MDY8L3llYXI+PC9kYXRlcz48dXJscz48cmVsYXRlZC11cmxzPjx1cmw+aHR0cDovL3d3dy5zY2ll
bmNlZGlyZWN0LmNvbS9zY2llbmNlL2FydGljbGUvQjdHSjUtNEtDUFZLOS0xLzIvZjM0Yjc4NGVk
ZjY4NjMwMWM0YmU3YmY1MTE4N2JjNmQ8L3VybD48L3JlbGF0ZWQtdXJscz48L3VybHM+PC9yZWNv
cmQ+PC9DaXRlPjxDaXRlPjxBdXRob3I+RGlja2Vyc29uPC9BdXRob3I+PFllYXI+MjAwMjwvWWVh
cj48UmVjTnVtPjM1MDI3PC9SZWNOdW0+PHJlY29yZD48cmVjLW51bWJlcj4zNTAyNzwvcmVjLW51
bWJlcj48Zm9yZWlnbi1rZXlzPjxrZXkgYXBwPSJFTiIgZGItaWQ9InpkOTlwd3NlenJ3ZHg1ZXAw
NWl4dnN3bXR0cjlwYWF0ZTBzZCIgdGltZXN0YW1wPSIxNDkyMTg4MTc0Ij4zNTAyNzwva2V5Pjwv
Zm9yZWlnbi1rZXlzPjxyZWYtdHlwZSBuYW1lPSJKb3VybmFsIEFydGljbGUiPjE3PC9yZWYtdHlw
ZT48Y29udHJpYnV0b3JzPjxhdXRob3JzPjxhdXRob3I+RGlja2Vyc29uLCBDbGFpcmUgTW9vcmUg
PC9hdXRob3I+PC9hdXRob3JzPjwvY29udHJpYnV0b3JzPjx0aXRsZXM+PHRpdGxlPkh1bWFuIFJp
Z2h0czogVGhlIEVtZXJnaW5nIE5vcm0gb2YgQ29ycG9yYXRlIFNvY2lhbCBSZXNwb25zaWJpbGl0
eTwvdGl0bGU+PHNlY29uZGFyeS10aXRsZT5UdWxhbmUgTGF3IFJldmlldzwvc2Vjb25kYXJ5LXRp
dGxlPjwvdGl0bGVzPjxwZXJpb2RpY2FsPjxmdWxsLXRpdGxlPlR1bGFuZSBMYXcgUmV2aWV3PC9m
dWxsLXRpdGxlPjwvcGVyaW9kaWNhbD48cGFnZXM+MTQzMTwvcGFnZXM+PHZvbHVtZT43Njwvdm9s
dW1lPjxrZXl3b3Jkcz48a2V5d29yZD5tY2FtYXJnbzwva2V5d29yZD48a2V5d29yZD5DU1I8L2tl
eXdvcmQ+PGtleXdvcmQ+bXVsdGluYXRpb25hbCBjb3Jwb3JhdGlvbnM8L2tleXdvcmQ+PGtleXdv
cmQ+bW9yZSB0aGFuIHByb2ZpdCBtYXhpbWl6YXRpb248L2tleXdvcmQ+PGtleXdvcmQ+Y29ycnVw
dCBwcmFjdGljZXM8L2tleXdvcmQ+PGtleXdvcmQ+bWluaW11bSBzdGFuZGFyZHM8L2tleXdvcmQ+
PGtleXdvcmQ+d29ya2Vyczwva2V5d29yZD48a2V5d29yZD5zaGFyZWhvbGRlcnM8L2tleXdvcmQ+
PGtleXdvcmQ+aHVtYW4tcmlnaHRzPC9rZXl3b3JkPjxrZXl3b3JkPmluY3JlYXNlZCByZWNvZ25p
dGlvbjwva2V5d29yZD48a2V5d29yZD5NdWx0aW5hdGlvbmFscyZhcG9zOyBCZWhhdmlvcjwva2V5
d29yZD48a2V5d29yZD5kZW1vY3JhY3k8L2tleXdvcmQ+PGtleXdvcmQ+RW5mb3JjZWFiaWxpdHk8
L2tleXdvcmQ+PGtleXdvcmQ+bm9uc2hhcmVob2xkZXIgcmlnaHRzPC9rZXl3b3JkPjxrZXl3b3Jk
PmNvZGVzIG9mIGNvbmR1Y3Q8L2tleXdvcmQ+PGtleXdvcmQ+ZGV2ZWxvcGluZy1jb3VudHJ5IHdv
cmtlcnM8L2tleXdvcmQ+PC9rZXl3b3Jkcz48ZGF0ZXM+PHllYXI+MjAwMjwveWVhcj48cHViLWRh
dGVzPjxkYXRlPkp1bmU8L2RhdGU+PC9wdWItZGF0ZXM+PC9kYXRlcz48YWNjZXNzaW9uLW51bT43
NiBUdWwuIEwuIFJldi4gMTQzMTwvYWNjZXNzaW9uLW51bT48dXJscz48cmVsYXRlZC11cmxzPjx1
cmw+aHR0cHM6Ly93ZWIyLndlc3RsYXcuY29tL3dlbGNvbWUvTGF3U2Nob29sUHJhY3RpdGlvbmVy
L2RlZmF1bHQud2w/YmhjcD0xJmFtcDtGTj0lNUZ0b3AmYW1wO01UPUxhd1NjaG9vbFByYWN0aXRp
b25lciZhbXA7cnM9TEFXUzIlMkUwJmFtcDtzdHJSZWNyZWF0ZT1ubyZhbXA7c3Y9U3BsaXQmYW1w
O3ZyPTIlMkUwPC91cmw+PC9yZWxhdGVkLXVybHM+PC91cmxzPjwvcmVjb3JkPjwvQ2l0ZT48L0Vu
ZE5vdGU+
</w:fldData>
        </w:fldChar>
      </w:r>
      <w:r w:rsidR="009245C1" w:rsidRPr="00017082">
        <w:rPr>
          <w:sz w:val="22"/>
          <w:szCs w:val="22"/>
        </w:rPr>
        <w:instrText xml:space="preserve"> ADDIN EN.CITE.DATA </w:instrText>
      </w:r>
      <w:r w:rsidR="009245C1" w:rsidRPr="00017082">
        <w:rPr>
          <w:sz w:val="22"/>
          <w:szCs w:val="22"/>
        </w:rPr>
      </w:r>
      <w:r w:rsidR="009245C1" w:rsidRPr="00017082">
        <w:rPr>
          <w:sz w:val="22"/>
          <w:szCs w:val="22"/>
        </w:rPr>
        <w:fldChar w:fldCharType="end"/>
      </w:r>
      <w:r w:rsidR="009245C1" w:rsidRPr="00017082">
        <w:rPr>
          <w:sz w:val="22"/>
          <w:szCs w:val="22"/>
        </w:rPr>
      </w:r>
      <w:r w:rsidR="009245C1" w:rsidRPr="00017082">
        <w:rPr>
          <w:sz w:val="22"/>
          <w:szCs w:val="22"/>
        </w:rPr>
        <w:fldChar w:fldCharType="separate"/>
      </w:r>
      <w:r w:rsidR="009245C1" w:rsidRPr="00017082">
        <w:rPr>
          <w:noProof/>
          <w:sz w:val="22"/>
          <w:szCs w:val="22"/>
        </w:rPr>
        <w:t>(Amacher 2006, Dickerson 2002)</w:t>
      </w:r>
      <w:r w:rsidR="009245C1" w:rsidRPr="00017082">
        <w:rPr>
          <w:sz w:val="22"/>
          <w:szCs w:val="22"/>
        </w:rPr>
        <w:fldChar w:fldCharType="end"/>
      </w:r>
      <w:r w:rsidR="009245C1" w:rsidRPr="00017082">
        <w:rPr>
          <w:sz w:val="22"/>
          <w:szCs w:val="22"/>
        </w:rPr>
        <w:t xml:space="preserve"> and that are asserted to lead to adverse social and economic impacts </w:t>
      </w:r>
      <w:r w:rsidR="009245C1" w:rsidRPr="00017082">
        <w:rPr>
          <w:sz w:val="22"/>
          <w:szCs w:val="22"/>
        </w:rPr>
        <w:fldChar w:fldCharType="begin"/>
      </w:r>
      <w:r w:rsidR="009245C1" w:rsidRPr="00017082">
        <w:rPr>
          <w:sz w:val="22"/>
          <w:szCs w:val="22"/>
        </w:rPr>
        <w:instrText xml:space="preserve"> ADDIN EN.CITE &lt;EndNote&gt;&lt;Cite&gt;&lt;Author&gt;Wiersum&lt;/Author&gt;&lt;Year&gt;2010&lt;/Year&gt;&lt;RecNum&gt;647&lt;/RecNum&gt;&lt;DisplayText&gt;(Wiersum and Oijen 2010)&lt;/DisplayText&gt;&lt;record&gt;&lt;rec-number&gt;647&lt;/rec-number&gt;&lt;foreign-keys&gt;&lt;key app="EN" db-id="app2xzfei0tws8epas05f2zpdasps9aaaww2" timestamp="1543338995"&gt;647&lt;/key&gt;&lt;/foreign-keys&gt;&lt;ref-type name="Book"&gt;6&lt;/ref-type&gt;&lt;contributors&gt;&lt;authors&gt;&lt;author&gt;Wiersum, K. F.&lt;/author&gt;&lt;author&gt;Oijen, Danielle van&lt;/author&gt;&lt;/authors&gt;&lt;/contributors&gt;&lt;titles&gt;&lt;title&gt;Implementing FLEGT : impacts on local people&lt;/title&gt;&lt;/titles&gt;&lt;dates&gt;&lt;year&gt;2010&lt;/year&gt;&lt;/dates&gt;&lt;pub-location&gt;Wageningen&lt;/pub-location&gt;&lt;publisher&gt;Wageningen University and Research Centre&lt;/publisher&gt;&lt;isbn&gt;9789085858966 9085858968&lt;/isbn&gt;&lt;urls&gt;&lt;/urls&gt;&lt;remote-database-name&gt;/z-wcorg/&lt;/remote-database-name&gt;&lt;remote-database-provider&gt;http://worldcat.org&lt;/remote-database-provider&gt;&lt;language&gt;English&lt;/language&gt;&lt;/record&gt;&lt;/Cite&gt;&lt;/EndNote&gt;</w:instrText>
      </w:r>
      <w:r w:rsidR="009245C1" w:rsidRPr="00017082">
        <w:rPr>
          <w:sz w:val="22"/>
          <w:szCs w:val="22"/>
        </w:rPr>
        <w:fldChar w:fldCharType="separate"/>
      </w:r>
      <w:r w:rsidR="009245C1" w:rsidRPr="00017082">
        <w:rPr>
          <w:noProof/>
          <w:sz w:val="22"/>
          <w:szCs w:val="22"/>
        </w:rPr>
        <w:t>(Wiersum and Oijen 2010)</w:t>
      </w:r>
      <w:r w:rsidR="009245C1" w:rsidRPr="00017082">
        <w:rPr>
          <w:sz w:val="22"/>
          <w:szCs w:val="22"/>
        </w:rPr>
        <w:fldChar w:fldCharType="end"/>
      </w:r>
      <w:r w:rsidR="009245C1" w:rsidRPr="00017082">
        <w:rPr>
          <w:sz w:val="22"/>
          <w:szCs w:val="22"/>
        </w:rPr>
        <w:t xml:space="preserve">. </w:t>
      </w:r>
      <w:r w:rsidRPr="00017082">
        <w:rPr>
          <w:sz w:val="22"/>
          <w:szCs w:val="22"/>
        </w:rPr>
        <w:t xml:space="preserve">Importantly, policy designers did link the FLEGT/VPA approach to the </w:t>
      </w:r>
      <w:r w:rsidR="00CE444F" w:rsidRPr="00017082">
        <w:rPr>
          <w:sz w:val="22"/>
          <w:szCs w:val="22"/>
        </w:rPr>
        <w:t xml:space="preserve">narrower class of instruments focused on simply banning illegal logging imports agreeing that </w:t>
      </w:r>
      <w:r w:rsidRPr="00017082">
        <w:rPr>
          <w:sz w:val="22"/>
          <w:szCs w:val="22"/>
        </w:rPr>
        <w:t xml:space="preserve">that </w:t>
      </w:r>
      <w:r w:rsidR="00CE444F" w:rsidRPr="00017082">
        <w:rPr>
          <w:sz w:val="22"/>
          <w:szCs w:val="22"/>
        </w:rPr>
        <w:t>VPA countries’ will be issued an export license that will be considered to have met all requirements of the EUTR</w:t>
      </w:r>
      <w:r w:rsidR="009245C1" w:rsidRPr="00017082">
        <w:rPr>
          <w:sz w:val="22"/>
          <w:szCs w:val="22"/>
        </w:rPr>
        <w:t xml:space="preserve"> </w:t>
      </w:r>
      <w:r w:rsidR="009245C1" w:rsidRPr="00017082">
        <w:rPr>
          <w:sz w:val="22"/>
          <w:szCs w:val="22"/>
        </w:rPr>
        <w:fldChar w:fldCharType="begin"/>
      </w:r>
      <w:r w:rsidR="00F336F3">
        <w:rPr>
          <w:sz w:val="22"/>
          <w:szCs w:val="22"/>
        </w:rPr>
        <w:instrText xml:space="preserve"> ADDIN EN.CITE &lt;EndNote&gt;&lt;Cite&gt;&lt;Author&gt;European Commission&lt;/Author&gt;&lt;Year&gt;2010&lt;/Year&gt;&lt;RecNum&gt;82310&lt;/RecNum&gt;&lt;DisplayText&gt;(European Commission 2010a)&lt;/DisplayText&gt;&lt;record&gt;&lt;rec-number&gt;82310&lt;/rec-number&gt;&lt;foreign-keys&gt;&lt;key app="EN" db-id="zd99pwsezrwdx5ep05ixvswmttr9paate0sd" timestamp="1549466769"&gt;82310&lt;/key&gt;&lt;/foreign-keys&gt;&lt;ref-type name="Report"&gt;27&lt;/ref-type&gt;&lt;contributors&gt;&lt;authors&gt;&lt;author&gt;European Commission, &lt;/author&gt;&lt;/authors&gt;&lt;/contributors&gt;&lt;titles&gt;&lt;title&gt; Regulation (EU) no 995/2010 of the European Parliament and of the council of 20th October 2010 laying down the obligations of operators who place timber and timber products on the market&lt;/title&gt;&lt;/titles&gt;&lt;dates&gt;&lt;year&gt;2010&lt;/year&gt;&lt;/dates&gt;&lt;pub-location&gt;Brussels&lt;/pub-location&gt;&lt;publisher&gt;Official Journal of the European Union&lt;/publisher&gt;&lt;urls&gt;&lt;/urls&gt;&lt;/record&gt;&lt;/Cite&gt;&lt;/EndNote&gt;</w:instrText>
      </w:r>
      <w:r w:rsidR="009245C1" w:rsidRPr="00017082">
        <w:rPr>
          <w:sz w:val="22"/>
          <w:szCs w:val="22"/>
        </w:rPr>
        <w:fldChar w:fldCharType="separate"/>
      </w:r>
      <w:r w:rsidR="00F336F3">
        <w:rPr>
          <w:noProof/>
          <w:sz w:val="22"/>
          <w:szCs w:val="22"/>
        </w:rPr>
        <w:t>(European Commission 2010a)</w:t>
      </w:r>
      <w:r w:rsidR="009245C1" w:rsidRPr="00017082">
        <w:rPr>
          <w:sz w:val="22"/>
          <w:szCs w:val="22"/>
        </w:rPr>
        <w:fldChar w:fldCharType="end"/>
      </w:r>
      <w:r w:rsidR="009245C1" w:rsidRPr="00017082">
        <w:rPr>
          <w:sz w:val="22"/>
          <w:szCs w:val="22"/>
        </w:rPr>
        <w:t>.</w:t>
      </w:r>
      <w:r w:rsidR="009245C1" w:rsidRPr="00017082">
        <w:rPr>
          <w:rStyle w:val="EndnoteReference"/>
          <w:rFonts w:eastAsiaTheme="minorEastAsia"/>
          <w:sz w:val="22"/>
          <w:szCs w:val="22"/>
        </w:rPr>
        <w:endnoteReference w:id="7"/>
      </w:r>
      <w:r w:rsidR="009245C1" w:rsidRPr="00017082">
        <w:rPr>
          <w:sz w:val="22"/>
          <w:szCs w:val="22"/>
        </w:rPr>
        <w:t xml:space="preserve"> </w:t>
      </w:r>
      <w:r w:rsidR="00A97E49" w:rsidRPr="00017082">
        <w:rPr>
          <w:sz w:val="22"/>
          <w:szCs w:val="22"/>
        </w:rPr>
        <w:t xml:space="preserve">The comprehensive orientation of the FLEGT approach led a number of non-governmental environmental and development organizations to become increasingly involved in, and supportive </w:t>
      </w:r>
      <w:r w:rsidRPr="00017082">
        <w:rPr>
          <w:sz w:val="22"/>
          <w:szCs w:val="22"/>
        </w:rPr>
        <w:fldChar w:fldCharType="begin"/>
      </w:r>
      <w:r w:rsidRPr="00017082">
        <w:rPr>
          <w:sz w:val="22"/>
          <w:szCs w:val="22"/>
        </w:rPr>
        <w:instrText xml:space="preserve"> ADDIN EN.CITE &lt;EndNote&gt;&lt;Cite&gt;&lt;Author&gt;Buckrell&lt;/Author&gt;&lt;Year&gt;2005&lt;/Year&gt;&lt;RecNum&gt;31401&lt;/RecNum&gt;&lt;DisplayText&gt;(Buckrell 2005)&lt;/DisplayText&gt;&lt;record&gt;&lt;rec-number&gt;31401&lt;/rec-number&gt;&lt;foreign-keys&gt;&lt;key app="EN" db-id="zd99pwsezrwdx5ep05ixvswmttr9paate0sd" timestamp="1492188173"&gt;31401&lt;/key&gt;&lt;/foreign-keys&gt;&lt;ref-type name="Report"&gt;27&lt;/ref-type&gt;&lt;contributors&gt;&lt;authors&gt;&lt;author&gt;Buckrell, Jon&lt;/author&gt;&lt;/authors&gt;&lt;/contributors&gt;&lt;titles&gt;&lt;title&gt;Global Witness ENA FLEG Ministerial Declaration Comments&lt;/title&gt;&lt;/titles&gt;&lt;pages&gt;4&lt;/pages&gt;&lt;dates&gt;&lt;year&gt;2005&lt;/year&gt;&lt;pub-dates&gt;&lt;date&gt;November&lt;/date&gt;&lt;/pub-dates&gt;&lt;/dates&gt;&lt;publisher&gt;Global Witness&lt;/publisher&gt;&lt;work-type&gt;Comments&lt;/work-type&gt;&lt;urls&gt;&lt;related-urls&gt;&lt;url&gt;http://www.illegal-logging.info/papers/globalwitness_ENA_Min_Dec4_comments.doc&lt;/url&gt;&lt;/related-urls&gt;&lt;/urls&gt;&lt;/record&gt;&lt;/Cite&gt;&lt;/EndNote&gt;</w:instrText>
      </w:r>
      <w:r w:rsidRPr="00017082">
        <w:rPr>
          <w:sz w:val="22"/>
          <w:szCs w:val="22"/>
        </w:rPr>
        <w:fldChar w:fldCharType="separate"/>
      </w:r>
      <w:r w:rsidRPr="00017082">
        <w:rPr>
          <w:noProof/>
          <w:sz w:val="22"/>
          <w:szCs w:val="22"/>
        </w:rPr>
        <w:t>(Buckrell 2005)</w:t>
      </w:r>
      <w:r w:rsidRPr="00017082">
        <w:rPr>
          <w:sz w:val="22"/>
          <w:szCs w:val="22"/>
        </w:rPr>
        <w:fldChar w:fldCharType="end"/>
      </w:r>
      <w:r w:rsidR="00EB2812">
        <w:rPr>
          <w:sz w:val="22"/>
          <w:szCs w:val="22"/>
        </w:rPr>
        <w:t>.</w:t>
      </w:r>
    </w:p>
    <w:p w14:paraId="056CF809" w14:textId="77777777" w:rsidR="00970172" w:rsidRDefault="00970172" w:rsidP="00B827D3">
      <w:pPr>
        <w:widowControl w:val="0"/>
        <w:contextualSpacing/>
        <w:mirrorIndents/>
        <w:rPr>
          <w:rFonts w:asciiTheme="majorBidi" w:hAnsiTheme="majorBidi" w:cstheme="majorBidi"/>
          <w:sz w:val="22"/>
          <w:szCs w:val="22"/>
        </w:rPr>
      </w:pPr>
    </w:p>
    <w:p w14:paraId="40741DA1" w14:textId="77777777" w:rsidR="005A7DFC" w:rsidRDefault="005A7DFC" w:rsidP="00B827D3">
      <w:pPr>
        <w:contextualSpacing/>
        <w:mirrorIndents/>
        <w:rPr>
          <w:ins w:id="1" w:author="Iben Nathan" w:date="2019-03-02T16:36:00Z"/>
          <w:rFonts w:asciiTheme="majorBidi" w:hAnsiTheme="majorBidi" w:cstheme="majorBidi"/>
          <w:sz w:val="22"/>
          <w:szCs w:val="22"/>
        </w:rPr>
      </w:pPr>
    </w:p>
    <w:p w14:paraId="41A17158" w14:textId="77777777" w:rsidR="00A253D5" w:rsidRDefault="00A253D5" w:rsidP="00B827D3">
      <w:pPr>
        <w:contextualSpacing/>
        <w:mirrorIndents/>
        <w:rPr>
          <w:ins w:id="2" w:author="Iben Nathan" w:date="2019-03-02T16:36:00Z"/>
          <w:rFonts w:asciiTheme="majorBidi" w:hAnsiTheme="majorBidi" w:cstheme="majorBidi"/>
          <w:sz w:val="22"/>
          <w:szCs w:val="22"/>
        </w:rPr>
      </w:pPr>
    </w:p>
    <w:p w14:paraId="69861E39" w14:textId="77777777" w:rsidR="00A253D5" w:rsidRDefault="00A253D5" w:rsidP="00B827D3">
      <w:pPr>
        <w:contextualSpacing/>
        <w:mirrorIndents/>
        <w:rPr>
          <w:ins w:id="3" w:author="Iben Nathan" w:date="2019-03-02T16:36:00Z"/>
          <w:rFonts w:asciiTheme="majorBidi" w:hAnsiTheme="majorBidi" w:cstheme="majorBidi"/>
          <w:sz w:val="22"/>
          <w:szCs w:val="22"/>
        </w:rPr>
      </w:pPr>
    </w:p>
    <w:p w14:paraId="59426811" w14:textId="77777777" w:rsidR="00A253D5" w:rsidRDefault="00A253D5" w:rsidP="00B827D3">
      <w:pPr>
        <w:contextualSpacing/>
        <w:mirrorIndents/>
        <w:rPr>
          <w:ins w:id="4" w:author="Iben Nathan" w:date="2019-03-02T16:36:00Z"/>
          <w:rFonts w:asciiTheme="majorBidi" w:hAnsiTheme="majorBidi" w:cstheme="majorBidi"/>
          <w:sz w:val="22"/>
          <w:szCs w:val="22"/>
        </w:rPr>
      </w:pPr>
    </w:p>
    <w:p w14:paraId="639F3B93" w14:textId="77777777" w:rsidR="00A253D5" w:rsidRDefault="00A253D5" w:rsidP="00B827D3">
      <w:pPr>
        <w:contextualSpacing/>
        <w:mirrorIndents/>
        <w:rPr>
          <w:ins w:id="5" w:author="Iben Nathan" w:date="2019-03-02T16:36:00Z"/>
          <w:rFonts w:asciiTheme="majorBidi" w:hAnsiTheme="majorBidi" w:cstheme="majorBidi"/>
          <w:sz w:val="22"/>
          <w:szCs w:val="22"/>
        </w:rPr>
      </w:pPr>
    </w:p>
    <w:p w14:paraId="6EBD69B7" w14:textId="77777777" w:rsidR="00A253D5" w:rsidRDefault="00A253D5" w:rsidP="00B827D3">
      <w:pPr>
        <w:contextualSpacing/>
        <w:mirrorIndents/>
        <w:rPr>
          <w:ins w:id="6" w:author="Iben Nathan" w:date="2019-03-02T16:36:00Z"/>
          <w:rFonts w:asciiTheme="majorBidi" w:hAnsiTheme="majorBidi" w:cstheme="majorBidi"/>
          <w:sz w:val="22"/>
          <w:szCs w:val="22"/>
        </w:rPr>
      </w:pPr>
    </w:p>
    <w:p w14:paraId="738D8039" w14:textId="77777777" w:rsidR="00A253D5" w:rsidRDefault="00A253D5" w:rsidP="00B827D3">
      <w:pPr>
        <w:contextualSpacing/>
        <w:mirrorIndents/>
        <w:rPr>
          <w:ins w:id="7" w:author="Iben Nathan" w:date="2019-03-02T16:36:00Z"/>
          <w:rFonts w:asciiTheme="majorBidi" w:hAnsiTheme="majorBidi" w:cstheme="majorBidi"/>
          <w:sz w:val="22"/>
          <w:szCs w:val="22"/>
        </w:rPr>
      </w:pPr>
    </w:p>
    <w:p w14:paraId="167CF688" w14:textId="77777777" w:rsidR="00A253D5" w:rsidRDefault="00A253D5" w:rsidP="00B827D3">
      <w:pPr>
        <w:contextualSpacing/>
        <w:mirrorIndents/>
        <w:rPr>
          <w:ins w:id="8" w:author="Iben Nathan" w:date="2019-03-02T16:36:00Z"/>
          <w:rFonts w:asciiTheme="majorBidi" w:hAnsiTheme="majorBidi" w:cstheme="majorBidi"/>
          <w:sz w:val="22"/>
          <w:szCs w:val="22"/>
        </w:rPr>
      </w:pPr>
    </w:p>
    <w:p w14:paraId="530A8191" w14:textId="77777777" w:rsidR="00A253D5" w:rsidRDefault="00A253D5" w:rsidP="00B827D3">
      <w:pPr>
        <w:contextualSpacing/>
        <w:mirrorIndents/>
        <w:rPr>
          <w:ins w:id="9" w:author="Iben Nathan" w:date="2019-03-02T16:36:00Z"/>
          <w:rFonts w:asciiTheme="majorBidi" w:hAnsiTheme="majorBidi" w:cstheme="majorBidi"/>
          <w:sz w:val="22"/>
          <w:szCs w:val="22"/>
        </w:rPr>
      </w:pPr>
    </w:p>
    <w:p w14:paraId="5519806D" w14:textId="77777777" w:rsidR="00A253D5" w:rsidRDefault="00A253D5" w:rsidP="00B827D3">
      <w:pPr>
        <w:contextualSpacing/>
        <w:mirrorIndents/>
        <w:rPr>
          <w:ins w:id="10" w:author="Iben Nathan" w:date="2019-03-02T16:36:00Z"/>
          <w:rFonts w:asciiTheme="majorBidi" w:hAnsiTheme="majorBidi" w:cstheme="majorBidi"/>
          <w:sz w:val="22"/>
          <w:szCs w:val="22"/>
        </w:rPr>
      </w:pPr>
    </w:p>
    <w:p w14:paraId="4E60ACE3" w14:textId="77777777" w:rsidR="00A253D5" w:rsidRDefault="00A253D5" w:rsidP="00B827D3">
      <w:pPr>
        <w:contextualSpacing/>
        <w:mirrorIndents/>
        <w:rPr>
          <w:ins w:id="11" w:author="Iben Nathan" w:date="2019-03-02T16:36:00Z"/>
          <w:rFonts w:asciiTheme="majorBidi" w:hAnsiTheme="majorBidi" w:cstheme="majorBidi"/>
          <w:sz w:val="22"/>
          <w:szCs w:val="22"/>
        </w:rPr>
      </w:pPr>
    </w:p>
    <w:p w14:paraId="6DD571C1" w14:textId="77777777" w:rsidR="00A253D5" w:rsidRDefault="00A253D5" w:rsidP="00B827D3">
      <w:pPr>
        <w:contextualSpacing/>
        <w:mirrorIndents/>
        <w:rPr>
          <w:ins w:id="12" w:author="Iben Nathan" w:date="2019-03-02T16:36:00Z"/>
          <w:rFonts w:asciiTheme="majorBidi" w:hAnsiTheme="majorBidi" w:cstheme="majorBidi"/>
          <w:sz w:val="22"/>
          <w:szCs w:val="22"/>
        </w:rPr>
      </w:pPr>
    </w:p>
    <w:p w14:paraId="3079EB88" w14:textId="77777777" w:rsidR="00A253D5" w:rsidRDefault="00A253D5" w:rsidP="00B827D3">
      <w:pPr>
        <w:contextualSpacing/>
        <w:mirrorIndents/>
        <w:rPr>
          <w:ins w:id="13" w:author="Iben Nathan" w:date="2019-03-02T16:36:00Z"/>
          <w:rFonts w:asciiTheme="majorBidi" w:hAnsiTheme="majorBidi" w:cstheme="majorBidi"/>
          <w:sz w:val="22"/>
          <w:szCs w:val="22"/>
        </w:rPr>
      </w:pPr>
    </w:p>
    <w:p w14:paraId="504D81F8" w14:textId="77777777" w:rsidR="00A253D5" w:rsidRDefault="00A253D5" w:rsidP="00B827D3">
      <w:pPr>
        <w:contextualSpacing/>
        <w:mirrorIndents/>
        <w:rPr>
          <w:ins w:id="14" w:author="Iben Nathan" w:date="2019-03-02T16:36:00Z"/>
          <w:rFonts w:asciiTheme="majorBidi" w:hAnsiTheme="majorBidi" w:cstheme="majorBidi"/>
          <w:sz w:val="22"/>
          <w:szCs w:val="22"/>
        </w:rPr>
      </w:pPr>
    </w:p>
    <w:p w14:paraId="487FDE76" w14:textId="77777777" w:rsidR="00A253D5" w:rsidRDefault="00A253D5" w:rsidP="00B827D3">
      <w:pPr>
        <w:contextualSpacing/>
        <w:mirrorIndents/>
        <w:rPr>
          <w:ins w:id="15" w:author="Iben Nathan" w:date="2019-03-02T16:36:00Z"/>
          <w:rFonts w:asciiTheme="majorBidi" w:hAnsiTheme="majorBidi" w:cstheme="majorBidi"/>
          <w:sz w:val="22"/>
          <w:szCs w:val="22"/>
        </w:rPr>
      </w:pPr>
    </w:p>
    <w:p w14:paraId="6C8626C3" w14:textId="77777777" w:rsidR="00A253D5" w:rsidRDefault="00A253D5" w:rsidP="00B827D3">
      <w:pPr>
        <w:contextualSpacing/>
        <w:mirrorIndents/>
        <w:rPr>
          <w:ins w:id="16" w:author="Iben Nathan" w:date="2019-03-02T16:36:00Z"/>
          <w:rFonts w:asciiTheme="majorBidi" w:hAnsiTheme="majorBidi" w:cstheme="majorBidi"/>
          <w:sz w:val="22"/>
          <w:szCs w:val="22"/>
        </w:rPr>
      </w:pPr>
    </w:p>
    <w:p w14:paraId="7189F522" w14:textId="77777777" w:rsidR="00A253D5" w:rsidRDefault="00A253D5" w:rsidP="00B827D3">
      <w:pPr>
        <w:contextualSpacing/>
        <w:mirrorIndents/>
        <w:rPr>
          <w:ins w:id="17" w:author="Iben Nathan" w:date="2019-03-02T16:36:00Z"/>
          <w:rFonts w:asciiTheme="majorBidi" w:hAnsiTheme="majorBidi" w:cstheme="majorBidi"/>
          <w:sz w:val="22"/>
          <w:szCs w:val="22"/>
        </w:rPr>
      </w:pPr>
    </w:p>
    <w:p w14:paraId="548E0193" w14:textId="77777777" w:rsidR="00A253D5" w:rsidRDefault="00A253D5" w:rsidP="00B827D3">
      <w:pPr>
        <w:contextualSpacing/>
        <w:mirrorIndents/>
        <w:rPr>
          <w:ins w:id="18" w:author="Iben Nathan" w:date="2019-03-02T16:36:00Z"/>
          <w:rFonts w:asciiTheme="majorBidi" w:hAnsiTheme="majorBidi" w:cstheme="majorBidi"/>
          <w:sz w:val="22"/>
          <w:szCs w:val="22"/>
        </w:rPr>
      </w:pPr>
    </w:p>
    <w:p w14:paraId="66DF57B7" w14:textId="77777777" w:rsidR="00A253D5" w:rsidRPr="00017082" w:rsidRDefault="00A253D5" w:rsidP="00B827D3">
      <w:pPr>
        <w:contextualSpacing/>
        <w:mirrorIndents/>
        <w:rPr>
          <w:rFonts w:asciiTheme="majorBidi" w:hAnsiTheme="majorBidi" w:cstheme="majorBidi"/>
          <w:sz w:val="22"/>
          <w:szCs w:val="22"/>
        </w:rPr>
      </w:pPr>
    </w:p>
    <w:p w14:paraId="2134F63A" w14:textId="77777777" w:rsidR="00B36CE6" w:rsidRPr="00017082" w:rsidRDefault="00606B57" w:rsidP="00B827D3">
      <w:pPr>
        <w:pStyle w:val="ListParagraph"/>
        <w:numPr>
          <w:ilvl w:val="0"/>
          <w:numId w:val="2"/>
        </w:numPr>
        <w:mirrorIndents/>
        <w:rPr>
          <w:rFonts w:asciiTheme="majorBidi" w:hAnsiTheme="majorBidi" w:cstheme="majorBidi"/>
          <w:sz w:val="22"/>
          <w:szCs w:val="22"/>
        </w:rPr>
      </w:pPr>
      <w:r w:rsidRPr="00017082">
        <w:rPr>
          <w:rFonts w:asciiTheme="majorBidi" w:hAnsiTheme="majorBidi" w:cstheme="majorBidi"/>
          <w:b/>
          <w:sz w:val="22"/>
          <w:szCs w:val="22"/>
        </w:rPr>
        <w:t>Cambodia</w:t>
      </w:r>
      <w:r w:rsidR="008E5879" w:rsidRPr="00017082">
        <w:rPr>
          <w:rFonts w:asciiTheme="majorBidi" w:hAnsiTheme="majorBidi" w:cstheme="majorBidi"/>
          <w:b/>
          <w:sz w:val="22"/>
          <w:szCs w:val="22"/>
        </w:rPr>
        <w:t xml:space="preserve"> </w:t>
      </w:r>
    </w:p>
    <w:p w14:paraId="07D6D462" w14:textId="77777777" w:rsidR="0085229A" w:rsidRPr="00017082" w:rsidRDefault="0085229A" w:rsidP="00B827D3">
      <w:pPr>
        <w:contextualSpacing/>
        <w:mirrorIndents/>
        <w:rPr>
          <w:rFonts w:asciiTheme="majorBidi" w:hAnsiTheme="majorBidi" w:cstheme="majorBidi"/>
          <w:i/>
          <w:iCs/>
          <w:sz w:val="22"/>
          <w:szCs w:val="22"/>
        </w:rPr>
      </w:pPr>
    </w:p>
    <w:p w14:paraId="579E67C0" w14:textId="77777777" w:rsidR="00970CBE" w:rsidRDefault="0085229A" w:rsidP="008F4DF8">
      <w:pPr>
        <w:ind w:firstLine="720"/>
        <w:contextualSpacing/>
        <w:mirrorIndents/>
        <w:rPr>
          <w:ins w:id="19" w:author="Iben Nathan" w:date="2019-03-02T12:04:00Z"/>
          <w:rFonts w:asciiTheme="majorBidi" w:hAnsiTheme="majorBidi" w:cstheme="majorBidi"/>
          <w:sz w:val="22"/>
          <w:szCs w:val="22"/>
        </w:rPr>
      </w:pPr>
      <w:r w:rsidRPr="00017082">
        <w:rPr>
          <w:rFonts w:asciiTheme="majorBidi" w:hAnsiTheme="majorBidi" w:cstheme="majorBidi"/>
          <w:sz w:val="22"/>
          <w:szCs w:val="22"/>
        </w:rPr>
        <w:t>Cambodia</w:t>
      </w:r>
      <w:r w:rsidR="00E57300" w:rsidRPr="00017082">
        <w:rPr>
          <w:rFonts w:asciiTheme="majorBidi" w:hAnsiTheme="majorBidi" w:cstheme="majorBidi"/>
          <w:sz w:val="22"/>
          <w:szCs w:val="22"/>
        </w:rPr>
        <w:t xml:space="preserve"> has long been the target of transnational efforts designed to improve “good governance” in in general, and </w:t>
      </w:r>
      <w:r w:rsidR="000C75F8">
        <w:rPr>
          <w:rFonts w:asciiTheme="majorBidi" w:hAnsiTheme="majorBidi" w:cstheme="majorBidi"/>
          <w:sz w:val="22"/>
          <w:szCs w:val="22"/>
        </w:rPr>
        <w:t xml:space="preserve">its </w:t>
      </w:r>
      <w:r w:rsidR="00E57300" w:rsidRPr="00017082">
        <w:rPr>
          <w:rFonts w:asciiTheme="majorBidi" w:hAnsiTheme="majorBidi" w:cstheme="majorBidi"/>
          <w:sz w:val="22"/>
          <w:szCs w:val="22"/>
        </w:rPr>
        <w:t xml:space="preserve">forest sector in particular. </w:t>
      </w:r>
    </w:p>
    <w:p w14:paraId="72FF1AC5" w14:textId="77777777" w:rsidR="00970CBE" w:rsidRDefault="00970CBE" w:rsidP="008F4DF8">
      <w:pPr>
        <w:ind w:firstLine="720"/>
        <w:contextualSpacing/>
        <w:mirrorIndents/>
        <w:rPr>
          <w:ins w:id="20" w:author="Iben Nathan" w:date="2019-03-02T12:04:00Z"/>
          <w:rFonts w:asciiTheme="majorBidi" w:hAnsiTheme="majorBidi" w:cstheme="majorBidi"/>
          <w:sz w:val="22"/>
          <w:szCs w:val="22"/>
        </w:rPr>
      </w:pPr>
    </w:p>
    <w:p w14:paraId="3FB2F898" w14:textId="77777777" w:rsidR="0085229A" w:rsidRPr="00017082" w:rsidRDefault="00E57300" w:rsidP="008F4DF8">
      <w:pPr>
        <w:ind w:firstLine="720"/>
        <w:contextualSpacing/>
        <w:mirrorIndents/>
        <w:rPr>
          <w:sz w:val="22"/>
          <w:szCs w:val="22"/>
        </w:rPr>
      </w:pPr>
      <w:r w:rsidRPr="00017082">
        <w:rPr>
          <w:rFonts w:asciiTheme="majorBidi" w:hAnsiTheme="majorBidi" w:cstheme="majorBidi"/>
          <w:sz w:val="22"/>
          <w:szCs w:val="22"/>
        </w:rPr>
        <w:t xml:space="preserve"> </w:t>
      </w:r>
      <w:r w:rsidR="00C237D8" w:rsidRPr="00017082">
        <w:rPr>
          <w:rFonts w:asciiTheme="majorBidi" w:hAnsiTheme="majorBidi" w:cstheme="majorBidi"/>
          <w:sz w:val="22"/>
          <w:szCs w:val="22"/>
        </w:rPr>
        <w:t xml:space="preserve">While </w:t>
      </w:r>
      <w:r w:rsidR="008F4DF8">
        <w:rPr>
          <w:rFonts w:asciiTheme="majorBidi" w:hAnsiTheme="majorBidi" w:cstheme="majorBidi"/>
          <w:sz w:val="22"/>
          <w:szCs w:val="22"/>
        </w:rPr>
        <w:t xml:space="preserve">the </w:t>
      </w:r>
      <w:r w:rsidR="00C237D8" w:rsidRPr="00017082">
        <w:rPr>
          <w:rFonts w:asciiTheme="majorBidi" w:hAnsiTheme="majorBidi" w:cstheme="majorBidi"/>
          <w:sz w:val="22"/>
          <w:szCs w:val="22"/>
        </w:rPr>
        <w:t>initial focus</w:t>
      </w:r>
      <w:r w:rsidR="008F4DF8">
        <w:rPr>
          <w:rFonts w:asciiTheme="majorBidi" w:hAnsiTheme="majorBidi" w:cstheme="majorBidi"/>
          <w:sz w:val="22"/>
          <w:szCs w:val="22"/>
        </w:rPr>
        <w:t xml:space="preserve"> </w:t>
      </w:r>
      <w:ins w:id="21" w:author="Iben Nathan" w:date="2019-03-02T11:53:00Z">
        <w:r w:rsidR="0007386A">
          <w:rPr>
            <w:rFonts w:asciiTheme="majorBidi" w:hAnsiTheme="majorBidi" w:cstheme="majorBidi"/>
            <w:sz w:val="22"/>
            <w:szCs w:val="22"/>
          </w:rPr>
          <w:t>of what</w:t>
        </w:r>
      </w:ins>
      <w:ins w:id="22" w:author="Iben Nathan" w:date="2019-03-02T12:05:00Z">
        <w:r w:rsidR="00970CBE">
          <w:rPr>
            <w:rFonts w:asciiTheme="majorBidi" w:hAnsiTheme="majorBidi" w:cstheme="majorBidi"/>
            <w:sz w:val="22"/>
            <w:szCs w:val="22"/>
          </w:rPr>
          <w:t>/whose initial focus</w:t>
        </w:r>
      </w:ins>
      <w:ins w:id="23" w:author="Iben Nathan" w:date="2019-03-02T11:53:00Z">
        <w:r w:rsidR="0007386A">
          <w:rPr>
            <w:rFonts w:asciiTheme="majorBidi" w:hAnsiTheme="majorBidi" w:cstheme="majorBidi"/>
            <w:sz w:val="22"/>
            <w:szCs w:val="22"/>
          </w:rPr>
          <w:t xml:space="preserve">? </w:t>
        </w:r>
      </w:ins>
      <w:r w:rsidR="008F4DF8">
        <w:rPr>
          <w:rFonts w:asciiTheme="majorBidi" w:hAnsiTheme="majorBidi" w:cstheme="majorBidi"/>
          <w:sz w:val="22"/>
          <w:szCs w:val="22"/>
        </w:rPr>
        <w:t>was geared towards</w:t>
      </w:r>
      <w:r w:rsidR="00C237D8" w:rsidRPr="00017082">
        <w:rPr>
          <w:rFonts w:asciiTheme="majorBidi" w:hAnsiTheme="majorBidi" w:cstheme="majorBidi"/>
          <w:sz w:val="22"/>
          <w:szCs w:val="22"/>
        </w:rPr>
        <w:t xml:space="preserve"> providing technical knowledge and </w:t>
      </w:r>
      <w:r w:rsidR="00C237D8" w:rsidRPr="00017082">
        <w:rPr>
          <w:sz w:val="22"/>
          <w:szCs w:val="22"/>
        </w:rPr>
        <w:t xml:space="preserve">resources to champion </w:t>
      </w:r>
      <w:del w:id="24" w:author="Iben Nathan" w:date="2019-03-02T11:53:00Z">
        <w:r w:rsidR="00C237D8" w:rsidRPr="00017082" w:rsidDel="0007386A">
          <w:rPr>
            <w:sz w:val="22"/>
            <w:szCs w:val="22"/>
          </w:rPr>
          <w:delText xml:space="preserve">western style </w:delText>
        </w:r>
      </w:del>
      <w:r w:rsidR="00C237D8" w:rsidRPr="00017082">
        <w:rPr>
          <w:sz w:val="22"/>
          <w:szCs w:val="22"/>
        </w:rPr>
        <w:t xml:space="preserve">democratic </w:t>
      </w:r>
      <w:r w:rsidR="00B52BF2" w:rsidRPr="00017082">
        <w:rPr>
          <w:sz w:val="22"/>
          <w:szCs w:val="22"/>
        </w:rPr>
        <w:t xml:space="preserve">constitutional </w:t>
      </w:r>
      <w:r w:rsidR="00C237D8" w:rsidRPr="00017082">
        <w:rPr>
          <w:sz w:val="22"/>
          <w:szCs w:val="22"/>
        </w:rPr>
        <w:t xml:space="preserve">reforms, </w:t>
      </w:r>
      <w:r w:rsidR="00157FB9" w:rsidRPr="00017082">
        <w:rPr>
          <w:sz w:val="22"/>
          <w:szCs w:val="22"/>
        </w:rPr>
        <w:t xml:space="preserve">frustrations about their </w:t>
      </w:r>
      <w:del w:id="25" w:author="Iben Nathan" w:date="2019-03-02T11:54:00Z">
        <w:r w:rsidR="00801BB8" w:rsidDel="0007386A">
          <w:rPr>
            <w:sz w:val="22"/>
            <w:szCs w:val="22"/>
          </w:rPr>
          <w:delText>(unexpected)</w:delText>
        </w:r>
      </w:del>
      <w:r w:rsidR="00801BB8">
        <w:rPr>
          <w:sz w:val="22"/>
          <w:szCs w:val="22"/>
        </w:rPr>
        <w:t xml:space="preserve"> results </w:t>
      </w:r>
      <w:r w:rsidR="00157FB9" w:rsidRPr="00017082">
        <w:rPr>
          <w:sz w:val="22"/>
          <w:szCs w:val="22"/>
        </w:rPr>
        <w:t xml:space="preserve">led </w:t>
      </w:r>
      <w:r w:rsidR="00C237D8" w:rsidRPr="00017082">
        <w:rPr>
          <w:sz w:val="22"/>
          <w:szCs w:val="22"/>
        </w:rPr>
        <w:t>transnational actors</w:t>
      </w:r>
      <w:r w:rsidR="00157FB9" w:rsidRPr="00017082">
        <w:rPr>
          <w:sz w:val="22"/>
          <w:szCs w:val="22"/>
        </w:rPr>
        <w:t xml:space="preserve"> to champion </w:t>
      </w:r>
      <w:r w:rsidR="00C237D8" w:rsidRPr="00017082">
        <w:rPr>
          <w:sz w:val="22"/>
          <w:szCs w:val="22"/>
        </w:rPr>
        <w:t>financ</w:t>
      </w:r>
      <w:del w:id="26" w:author="Iben Nathan" w:date="2019-03-02T12:06:00Z">
        <w:r w:rsidR="00C237D8" w:rsidRPr="00017082" w:rsidDel="00970CBE">
          <w:rPr>
            <w:sz w:val="22"/>
            <w:szCs w:val="22"/>
          </w:rPr>
          <w:delText>e</w:delText>
        </w:r>
      </w:del>
      <w:ins w:id="27" w:author="Iben Nathan" w:date="2019-03-02T12:06:00Z">
        <w:r w:rsidR="00970CBE">
          <w:rPr>
            <w:sz w:val="22"/>
            <w:szCs w:val="22"/>
          </w:rPr>
          <w:t>ing</w:t>
        </w:r>
      </w:ins>
      <w:r w:rsidR="00C237D8" w:rsidRPr="00017082">
        <w:rPr>
          <w:sz w:val="22"/>
          <w:szCs w:val="22"/>
        </w:rPr>
        <w:t xml:space="preserve"> and market</w:t>
      </w:r>
      <w:del w:id="28" w:author="Iben Nathan" w:date="2019-03-02T12:06:00Z">
        <w:r w:rsidR="00C237D8" w:rsidRPr="00017082" w:rsidDel="00970CBE">
          <w:rPr>
            <w:sz w:val="22"/>
            <w:szCs w:val="22"/>
          </w:rPr>
          <w:delText xml:space="preserve"> </w:delText>
        </w:r>
      </w:del>
      <w:ins w:id="29" w:author="Iben Nathan" w:date="2019-03-02T12:06:00Z">
        <w:r w:rsidR="00970CBE">
          <w:rPr>
            <w:sz w:val="22"/>
            <w:szCs w:val="22"/>
          </w:rPr>
          <w:t>-</w:t>
        </w:r>
      </w:ins>
      <w:r w:rsidR="00C237D8" w:rsidRPr="00017082">
        <w:rPr>
          <w:sz w:val="22"/>
          <w:szCs w:val="22"/>
        </w:rPr>
        <w:t xml:space="preserve">driven </w:t>
      </w:r>
      <w:commentRangeStart w:id="30"/>
      <w:r w:rsidR="00C237D8" w:rsidRPr="00017082">
        <w:rPr>
          <w:sz w:val="22"/>
          <w:szCs w:val="22"/>
        </w:rPr>
        <w:t>mechanisms</w:t>
      </w:r>
      <w:commentRangeEnd w:id="30"/>
      <w:r w:rsidR="00970CBE">
        <w:rPr>
          <w:rStyle w:val="CommentReference"/>
          <w:rFonts w:asciiTheme="minorHAnsi" w:eastAsiaTheme="minorEastAsia" w:hAnsiTheme="minorHAnsi" w:cstheme="minorBidi"/>
          <w:lang w:eastAsia="en-US"/>
        </w:rPr>
        <w:commentReference w:id="30"/>
      </w:r>
      <w:r w:rsidR="00C237D8" w:rsidRPr="00017082">
        <w:rPr>
          <w:sz w:val="22"/>
          <w:szCs w:val="22"/>
        </w:rPr>
        <w:t xml:space="preserve"> with which to promote “good governance” by filling some type of asserted “gap” in one more of the </w:t>
      </w:r>
      <w:r w:rsidR="00953713">
        <w:rPr>
          <w:sz w:val="22"/>
          <w:szCs w:val="22"/>
        </w:rPr>
        <w:t xml:space="preserve">good governance </w:t>
      </w:r>
      <w:r w:rsidR="00C237D8" w:rsidRPr="00017082">
        <w:rPr>
          <w:sz w:val="22"/>
          <w:szCs w:val="22"/>
        </w:rPr>
        <w:t xml:space="preserve">norm complex’ subcomponents </w:t>
      </w:r>
      <w:r w:rsidR="0085229A" w:rsidRPr="00017082">
        <w:rPr>
          <w:sz w:val="22"/>
          <w:szCs w:val="22"/>
        </w:rPr>
        <w:fldChar w:fldCharType="begin"/>
      </w:r>
      <w:r w:rsidR="0085229A" w:rsidRPr="00017082">
        <w:rPr>
          <w:sz w:val="22"/>
          <w:szCs w:val="22"/>
        </w:rPr>
        <w:instrText xml:space="preserve"> ADDIN EN.CITE &lt;EndNote&gt;&lt;Cite&gt;&lt;Author&gt;The World Bank&lt;/Author&gt;&lt;Year&gt;2017&lt;/Year&gt;&lt;RecNum&gt;82268&lt;/RecNum&gt;&lt;DisplayText&gt;(The World Bank 2017)&lt;/DisplayText&gt;&lt;record&gt;&lt;rec-number&gt;82268&lt;/rec-number&gt;&lt;foreign-keys&gt;&lt;key app="EN" db-id="zd99pwsezrwdx5ep05ixvswmttr9paate0sd" timestamp="1544887368"&gt;82268&lt;/key&gt;&lt;/foreign-keys&gt;&lt;ref-type name="Report"&gt;27&lt;/ref-type&gt;&lt;contributors&gt;&lt;authors&gt;&lt;author&gt;The World Bank,&lt;/author&gt;&lt;/authors&gt;&lt;subsidiary-authors&gt;&lt;author&gt;Independent Evaluation Group, The World Bank&lt;/author&gt;&lt;/subsidiary-authors&gt;&lt;/contributors&gt;&lt;titles&gt;&lt;title&gt;Demand for Good Governance Project: Cambodia&lt;/title&gt;&lt;secondary-title&gt;Financial, Private Sector, and Sustainable Development&lt;/secondary-title&gt;&lt;/titles&gt;&lt;number&gt;Report No. 116799&lt;/number&gt;&lt;dates&gt;&lt;year&gt;2017&lt;/year&gt;&lt;pub-dates&gt;&lt;date&gt;June 26&lt;/date&gt;&lt;/pub-dates&gt;&lt;/dates&gt;&lt;publisher&gt;The World Bank&lt;/publisher&gt;&lt;isbn&gt;Report No. 49572-GLB&lt;/isbn&gt;&lt;urls&gt;&lt;/urls&gt;&lt;/record&gt;&lt;/Cite&gt;&lt;/EndNote&gt;</w:instrText>
      </w:r>
      <w:r w:rsidR="0085229A" w:rsidRPr="00017082">
        <w:rPr>
          <w:sz w:val="22"/>
          <w:szCs w:val="22"/>
        </w:rPr>
        <w:fldChar w:fldCharType="separate"/>
      </w:r>
      <w:r w:rsidR="0085229A" w:rsidRPr="00017082">
        <w:rPr>
          <w:noProof/>
          <w:sz w:val="22"/>
          <w:szCs w:val="22"/>
        </w:rPr>
        <w:t>(The World Bank 2017)</w:t>
      </w:r>
      <w:r w:rsidR="0085229A" w:rsidRPr="00017082">
        <w:rPr>
          <w:sz w:val="22"/>
          <w:szCs w:val="22"/>
        </w:rPr>
        <w:fldChar w:fldCharType="end"/>
      </w:r>
      <w:r w:rsidR="0085229A" w:rsidRPr="00017082">
        <w:rPr>
          <w:sz w:val="22"/>
          <w:szCs w:val="22"/>
        </w:rPr>
        <w:t>.</w:t>
      </w:r>
      <w:r w:rsidR="00D93833" w:rsidRPr="00017082">
        <w:rPr>
          <w:sz w:val="22"/>
          <w:szCs w:val="22"/>
        </w:rPr>
        <w:t xml:space="preserve"> </w:t>
      </w:r>
      <w:r w:rsidR="008F4DF8">
        <w:rPr>
          <w:sz w:val="22"/>
          <w:szCs w:val="22"/>
        </w:rPr>
        <w:t>It is, for these reasons,</w:t>
      </w:r>
      <w:del w:id="31" w:author="Iben Nathan" w:date="2019-03-02T12:07:00Z">
        <w:r w:rsidR="008F4DF8" w:rsidDel="00970CBE">
          <w:rPr>
            <w:sz w:val="22"/>
            <w:szCs w:val="22"/>
          </w:rPr>
          <w:delText xml:space="preserve"> </w:delText>
        </w:r>
      </w:del>
      <w:r w:rsidR="008F4DF8">
        <w:rPr>
          <w:sz w:val="22"/>
          <w:szCs w:val="22"/>
        </w:rPr>
        <w:t>that a</w:t>
      </w:r>
      <w:r w:rsidR="00D93833" w:rsidRPr="00017082">
        <w:rPr>
          <w:sz w:val="22"/>
          <w:szCs w:val="22"/>
        </w:rPr>
        <w:t>ny assessment of FLEGT</w:t>
      </w:r>
      <w:r w:rsidR="008F4DF8">
        <w:rPr>
          <w:sz w:val="22"/>
          <w:szCs w:val="22"/>
        </w:rPr>
        <w:t xml:space="preserve"> as reinforcing a “good governance norm complex” must first </w:t>
      </w:r>
      <w:r w:rsidR="00A9427E">
        <w:rPr>
          <w:sz w:val="22"/>
          <w:szCs w:val="22"/>
        </w:rPr>
        <w:t xml:space="preserve">be located in ahistorical sweep of </w:t>
      </w:r>
      <w:r w:rsidR="00D93833" w:rsidRPr="00017082">
        <w:rPr>
          <w:sz w:val="22"/>
          <w:szCs w:val="22"/>
        </w:rPr>
        <w:t xml:space="preserve">broader phenomenon </w:t>
      </w:r>
      <w:r w:rsidR="00A9427E">
        <w:rPr>
          <w:sz w:val="22"/>
          <w:szCs w:val="22"/>
        </w:rPr>
        <w:t xml:space="preserve">in which </w:t>
      </w:r>
      <w:r w:rsidR="00D93833" w:rsidRPr="00017082">
        <w:rPr>
          <w:sz w:val="22"/>
          <w:szCs w:val="22"/>
        </w:rPr>
        <w:t>market and finance driven experiment</w:t>
      </w:r>
      <w:r w:rsidR="00A9427E">
        <w:rPr>
          <w:sz w:val="22"/>
          <w:szCs w:val="22"/>
        </w:rPr>
        <w:t xml:space="preserve">s came to </w:t>
      </w:r>
      <w:r w:rsidR="00377668">
        <w:rPr>
          <w:sz w:val="22"/>
          <w:szCs w:val="22"/>
        </w:rPr>
        <w:t xml:space="preserve">orient, and </w:t>
      </w:r>
      <w:r w:rsidR="00A9427E">
        <w:rPr>
          <w:sz w:val="22"/>
          <w:szCs w:val="22"/>
        </w:rPr>
        <w:t xml:space="preserve">dominate, </w:t>
      </w:r>
      <w:r w:rsidR="00377668">
        <w:rPr>
          <w:sz w:val="22"/>
          <w:szCs w:val="22"/>
        </w:rPr>
        <w:t xml:space="preserve">such </w:t>
      </w:r>
      <w:r w:rsidR="00D93833" w:rsidRPr="00017082">
        <w:rPr>
          <w:sz w:val="22"/>
          <w:szCs w:val="22"/>
        </w:rPr>
        <w:t>transnational efforts.</w:t>
      </w:r>
    </w:p>
    <w:p w14:paraId="4FF7B0F7" w14:textId="77777777" w:rsidR="0085229A" w:rsidRPr="00017082" w:rsidRDefault="0085229A" w:rsidP="00B827D3">
      <w:pPr>
        <w:contextualSpacing/>
        <w:mirrorIndents/>
        <w:rPr>
          <w:i/>
          <w:iCs/>
          <w:sz w:val="22"/>
          <w:szCs w:val="22"/>
        </w:rPr>
      </w:pPr>
    </w:p>
    <w:p w14:paraId="6C4CD416" w14:textId="77777777" w:rsidR="00EF490C" w:rsidRPr="00017082" w:rsidRDefault="00AF67A5" w:rsidP="00B827D3">
      <w:pPr>
        <w:ind w:left="720"/>
        <w:contextualSpacing/>
        <w:mirrorIndents/>
        <w:rPr>
          <w:i/>
          <w:iCs/>
          <w:sz w:val="22"/>
          <w:szCs w:val="22"/>
        </w:rPr>
      </w:pPr>
      <w:r>
        <w:rPr>
          <w:i/>
          <w:iCs/>
          <w:sz w:val="22"/>
          <w:szCs w:val="22"/>
        </w:rPr>
        <w:t>How the good g</w:t>
      </w:r>
      <w:r w:rsidR="00C10DC7" w:rsidRPr="00017082">
        <w:rPr>
          <w:i/>
          <w:iCs/>
          <w:sz w:val="22"/>
          <w:szCs w:val="22"/>
        </w:rPr>
        <w:t>overnanc</w:t>
      </w:r>
      <w:r w:rsidR="00350E80">
        <w:rPr>
          <w:i/>
          <w:iCs/>
          <w:sz w:val="22"/>
          <w:szCs w:val="22"/>
        </w:rPr>
        <w:t>e</w:t>
      </w:r>
      <w:r>
        <w:rPr>
          <w:i/>
          <w:iCs/>
          <w:sz w:val="22"/>
          <w:szCs w:val="22"/>
        </w:rPr>
        <w:t xml:space="preserve"> norms complex </w:t>
      </w:r>
      <w:r w:rsidR="00DE0BAA">
        <w:rPr>
          <w:i/>
          <w:iCs/>
          <w:sz w:val="22"/>
          <w:szCs w:val="22"/>
        </w:rPr>
        <w:t xml:space="preserve">in Cambodia reinforced </w:t>
      </w:r>
      <w:r>
        <w:rPr>
          <w:i/>
          <w:iCs/>
          <w:sz w:val="22"/>
          <w:szCs w:val="22"/>
        </w:rPr>
        <w:t>transnational finance and market driven instruments</w:t>
      </w:r>
    </w:p>
    <w:p w14:paraId="5A714075" w14:textId="77777777" w:rsidR="00C10DC7" w:rsidRPr="00017082" w:rsidRDefault="00C10DC7" w:rsidP="00B827D3">
      <w:pPr>
        <w:ind w:firstLine="720"/>
        <w:contextualSpacing/>
        <w:mirrorIndents/>
        <w:rPr>
          <w:sz w:val="22"/>
          <w:szCs w:val="22"/>
        </w:rPr>
      </w:pPr>
    </w:p>
    <w:p w14:paraId="45C2BB12" w14:textId="77777777" w:rsidR="0047626F" w:rsidRPr="006D39C1" w:rsidRDefault="000678DA" w:rsidP="00433349">
      <w:pPr>
        <w:widowControl w:val="0"/>
        <w:tabs>
          <w:tab w:val="left" w:pos="720"/>
        </w:tabs>
        <w:contextualSpacing/>
        <w:mirrorIndents/>
        <w:rPr>
          <w:sz w:val="22"/>
          <w:szCs w:val="22"/>
        </w:rPr>
      </w:pPr>
      <w:r>
        <w:rPr>
          <w:sz w:val="22"/>
          <w:szCs w:val="22"/>
        </w:rPr>
        <w:tab/>
      </w:r>
      <w:r w:rsidR="00433349">
        <w:rPr>
          <w:sz w:val="22"/>
          <w:szCs w:val="22"/>
        </w:rPr>
        <w:t xml:space="preserve">Interest in promoting good governance in Cambodia </w:t>
      </w:r>
      <w:r w:rsidR="00157FB9" w:rsidRPr="00017082">
        <w:rPr>
          <w:sz w:val="22"/>
          <w:szCs w:val="22"/>
        </w:rPr>
        <w:t xml:space="preserve">in general, and its </w:t>
      </w:r>
      <w:r w:rsidR="00882661" w:rsidRPr="00017082">
        <w:rPr>
          <w:sz w:val="22"/>
          <w:szCs w:val="22"/>
        </w:rPr>
        <w:t>forest sector</w:t>
      </w:r>
      <w:r w:rsidR="00221C7D" w:rsidRPr="00017082">
        <w:rPr>
          <w:sz w:val="22"/>
          <w:szCs w:val="22"/>
        </w:rPr>
        <w:t xml:space="preserve">, </w:t>
      </w:r>
      <w:r w:rsidR="00157FB9" w:rsidRPr="00017082">
        <w:rPr>
          <w:sz w:val="22"/>
          <w:szCs w:val="22"/>
        </w:rPr>
        <w:t>in particular</w:t>
      </w:r>
      <w:r w:rsidR="00433349">
        <w:rPr>
          <w:sz w:val="22"/>
          <w:szCs w:val="22"/>
        </w:rPr>
        <w:t xml:space="preserve">, </w:t>
      </w:r>
      <w:r w:rsidR="00157FB9" w:rsidRPr="00017082">
        <w:rPr>
          <w:sz w:val="22"/>
          <w:szCs w:val="22"/>
        </w:rPr>
        <w:t xml:space="preserve">can be traced as far </w:t>
      </w:r>
      <w:r w:rsidR="00433349">
        <w:rPr>
          <w:sz w:val="22"/>
          <w:szCs w:val="22"/>
        </w:rPr>
        <w:t xml:space="preserve">as the </w:t>
      </w:r>
      <w:r w:rsidR="00433349" w:rsidRPr="00017082">
        <w:rPr>
          <w:sz w:val="22"/>
          <w:szCs w:val="22"/>
        </w:rPr>
        <w:t xml:space="preserve">provisional UN government of 1991-1993 </w:t>
      </w:r>
      <w:commentRangeStart w:id="32"/>
      <w:r w:rsidR="00433349" w:rsidRPr="00017082">
        <w:rPr>
          <w:sz w:val="22"/>
          <w:szCs w:val="22"/>
        </w:rPr>
        <w:fldChar w:fldCharType="begin"/>
      </w:r>
      <w:r w:rsidR="00433349" w:rsidRPr="00017082">
        <w:rPr>
          <w:sz w:val="22"/>
          <w:szCs w:val="22"/>
        </w:rPr>
        <w:instrText xml:space="preserve"> ADDIN EN.CITE &lt;EndNote&gt;&lt;Cite&gt;&lt;Author&gt;Blunt&lt;/Author&gt;&lt;Year&gt;2005&lt;/Year&gt;&lt;RecNum&gt;60&lt;/RecNum&gt;&lt;DisplayText&gt;(Blunt 2005, Chandler 2003, Kato 2000)&lt;/DisplayText&gt;&lt;record&gt;&lt;rec-number&gt;60&lt;/rec-number&gt;&lt;foreign-keys&gt;&lt;key app="EN" db-id="app2xzfei0tws8epas05f2zpdasps9aaaww2" timestamp="1543338989"&gt;60&lt;/key&gt;&lt;/foreign-keys&gt;&lt;ref-type name="Book"&gt;6&lt;/ref-type&gt;&lt;contributors&gt;&lt;authors&gt;&lt;author&gt;Blunt, Peter and Mark Turner&lt;/author&gt;&lt;/authors&gt;&lt;/contributors&gt;&lt;titles&gt;&lt;title&gt;Decentralisation, democracy and development in a post-conflict society: Commune councils in Cambodia&lt;/title&gt;&lt;secondary-title&gt;Public Administration and Development&lt;/secondary-title&gt;&lt;/titles&gt;&lt;pages&gt;75-87&lt;/pages&gt;&lt;volume&gt;Volume 25&lt;/volume&gt;&lt;dates&gt;&lt;year&gt;2005&lt;/year&gt;&lt;/dates&gt;&lt;urls&gt;&lt;/urls&gt;&lt;/record&gt;&lt;/Cite&gt;&lt;Cite&gt;&lt;Author&gt;Chandler&lt;/Author&gt;&lt;Year&gt;2003&lt;/Year&gt;&lt;RecNum&gt;115&lt;/RecNum&gt;&lt;record&gt;&lt;rec-number&gt;115&lt;/rec-number&gt;&lt;foreign-keys&gt;&lt;key app="EN" db-id="app2xzfei0tws8epas05f2zpdasps9aaaww2" timestamp="1543338989"&gt;115&lt;/key&gt;&lt;/foreign-keys&gt;&lt;ref-type name="Book"&gt;6&lt;/ref-type&gt;&lt;contributors&gt;&lt;authors&gt;&lt;author&gt;Chandler, David&lt;/author&gt;&lt;/authors&gt;&lt;/contributors&gt;&lt;titles&gt;&lt;title&gt;A history of Cambodia&lt;/title&gt;&lt;/titles&gt;&lt;dates&gt;&lt;year&gt;2003&lt;/year&gt;&lt;/dates&gt;&lt;pub-location&gt;Chiang Mai, Thailand&lt;/pub-location&gt;&lt;publisher&gt;Silkworm Books&lt;/publisher&gt;&lt;urls&gt;&lt;/urls&gt;&lt;/record&gt;&lt;/Cite&gt;&lt;Cite&gt;&lt;Author&gt;Kato&lt;/Author&gt;&lt;Year&gt;2000&lt;/Year&gt;&lt;RecNum&gt;335&lt;/RecNum&gt;&lt;record&gt;&lt;rec-number&gt;335&lt;/rec-number&gt;&lt;foreign-keys&gt;&lt;key app="EN" db-id="app2xzfei0tws8epas05f2zpdasps9aaaww2" timestamp="1543338991"&gt;335&lt;/key&gt;&lt;/foreign-keys&gt;&lt;ref-type name="Report"&gt;27&lt;/ref-type&gt;&lt;contributors&gt;&lt;authors&gt;&lt;author&gt;Kato, Toshiyasu, Jeffrey A. Kaplan, Chan Sophal and Real Sopheap&lt;/author&gt;&lt;/authors&gt;&lt;/contributors&gt;&lt;titles&gt;&lt;title&gt;Cambodia. Enhancing governance for sustainable development.&lt;/title&gt;&lt;/titles&gt;&lt;num-vols&gt;October&lt;/num-vols&gt;&lt;dates&gt;&lt;year&gt;2000&lt;/year&gt;&lt;/dates&gt;&lt;publisher&gt;Asian Development Bank, Programs Department (West)&lt;/publisher&gt;&lt;urls&gt;&lt;/urls&gt;&lt;/record&gt;&lt;/Cite&gt;&lt;/EndNote&gt;</w:instrText>
      </w:r>
      <w:r w:rsidR="00433349" w:rsidRPr="00017082">
        <w:rPr>
          <w:sz w:val="22"/>
          <w:szCs w:val="22"/>
        </w:rPr>
        <w:fldChar w:fldCharType="separate"/>
      </w:r>
      <w:r w:rsidR="00433349" w:rsidRPr="00017082">
        <w:rPr>
          <w:noProof/>
          <w:sz w:val="22"/>
          <w:szCs w:val="22"/>
        </w:rPr>
        <w:t>(Blunt 2005, Chandler 2003, Kato 2000)</w:t>
      </w:r>
      <w:r w:rsidR="00433349" w:rsidRPr="00017082">
        <w:rPr>
          <w:sz w:val="22"/>
          <w:szCs w:val="22"/>
        </w:rPr>
        <w:fldChar w:fldCharType="end"/>
      </w:r>
      <w:commentRangeEnd w:id="32"/>
      <w:r w:rsidR="00970CBE">
        <w:rPr>
          <w:rStyle w:val="CommentReference"/>
          <w:rFonts w:asciiTheme="minorHAnsi" w:eastAsiaTheme="minorEastAsia" w:hAnsiTheme="minorHAnsi" w:cstheme="minorBidi"/>
          <w:lang w:eastAsia="en-US"/>
        </w:rPr>
        <w:commentReference w:id="32"/>
      </w:r>
      <w:r w:rsidR="00433349" w:rsidRPr="00017082">
        <w:rPr>
          <w:sz w:val="22"/>
          <w:szCs w:val="22"/>
        </w:rPr>
        <w:t>.</w:t>
      </w:r>
      <w:r w:rsidR="00433349">
        <w:rPr>
          <w:sz w:val="22"/>
          <w:szCs w:val="22"/>
        </w:rPr>
        <w:t xml:space="preserve"> </w:t>
      </w:r>
      <w:r w:rsidR="00433349" w:rsidRPr="00017082">
        <w:rPr>
          <w:sz w:val="22"/>
          <w:szCs w:val="22"/>
        </w:rPr>
        <w:t xml:space="preserve"> </w:t>
      </w:r>
      <w:del w:id="33" w:author="Iben Nathan" w:date="2019-03-02T12:09:00Z">
        <w:r w:rsidR="00433349" w:rsidDel="00970CBE">
          <w:rPr>
            <w:sz w:val="22"/>
            <w:szCs w:val="22"/>
          </w:rPr>
          <w:delText xml:space="preserve">The UN role itself, can be traced </w:delText>
        </w:r>
        <w:r w:rsidR="00157FB9" w:rsidRPr="00017082" w:rsidDel="00970CBE">
          <w:rPr>
            <w:sz w:val="22"/>
            <w:szCs w:val="22"/>
          </w:rPr>
          <w:delText xml:space="preserve">back as the </w:delText>
        </w:r>
        <w:r w:rsidR="00221C7D" w:rsidRPr="00017082" w:rsidDel="00970CBE">
          <w:rPr>
            <w:sz w:val="22"/>
            <w:szCs w:val="22"/>
          </w:rPr>
          <w:delText>Khmer Rouge period (1975-1979)</w:delText>
        </w:r>
        <w:r w:rsidR="00433349" w:rsidDel="00970CBE">
          <w:rPr>
            <w:sz w:val="22"/>
            <w:szCs w:val="22"/>
          </w:rPr>
          <w:delText xml:space="preserve"> and </w:delText>
        </w:r>
        <w:commentRangeStart w:id="34"/>
        <w:r w:rsidR="00221C7D" w:rsidRPr="00017082" w:rsidDel="00970CBE">
          <w:rPr>
            <w:sz w:val="22"/>
            <w:szCs w:val="22"/>
          </w:rPr>
          <w:delText>subsequent</w:delText>
        </w:r>
      </w:del>
      <w:commentRangeEnd w:id="34"/>
      <w:r w:rsidR="00970CBE">
        <w:rPr>
          <w:rStyle w:val="CommentReference"/>
          <w:rFonts w:asciiTheme="minorHAnsi" w:eastAsiaTheme="minorEastAsia" w:hAnsiTheme="minorHAnsi" w:cstheme="minorBidi"/>
          <w:lang w:eastAsia="en-US"/>
        </w:rPr>
        <w:commentReference w:id="34"/>
      </w:r>
      <w:del w:id="35" w:author="Iben Nathan" w:date="2019-03-02T12:09:00Z">
        <w:r w:rsidR="00221C7D" w:rsidRPr="00017082" w:rsidDel="00970CBE">
          <w:rPr>
            <w:sz w:val="22"/>
            <w:szCs w:val="22"/>
          </w:rPr>
          <w:delText xml:space="preserve"> Vietnamese occupation (1979-1991)</w:delText>
        </w:r>
        <w:r w:rsidR="00433349" w:rsidDel="00970CBE">
          <w:rPr>
            <w:sz w:val="22"/>
            <w:szCs w:val="22"/>
          </w:rPr>
          <w:delText xml:space="preserve">. </w:delText>
        </w:r>
      </w:del>
      <w:r w:rsidR="00433349">
        <w:rPr>
          <w:sz w:val="22"/>
          <w:szCs w:val="22"/>
        </w:rPr>
        <w:t xml:space="preserve">The UN involvement is key, since it marked one of the first attempts to foster </w:t>
      </w:r>
      <w:r w:rsidR="00433349" w:rsidRPr="00017082">
        <w:rPr>
          <w:sz w:val="22"/>
          <w:szCs w:val="22"/>
        </w:rPr>
        <w:t xml:space="preserve">the promotion of </w:t>
      </w:r>
      <w:del w:id="36" w:author="Iben Nathan" w:date="2019-03-02T12:44:00Z">
        <w:r w:rsidR="00433349" w:rsidRPr="00017082" w:rsidDel="00273C09">
          <w:rPr>
            <w:sz w:val="22"/>
            <w:szCs w:val="22"/>
          </w:rPr>
          <w:delText xml:space="preserve">western inspired </w:delText>
        </w:r>
      </w:del>
      <w:r w:rsidR="00433349" w:rsidRPr="00017082">
        <w:rPr>
          <w:sz w:val="22"/>
          <w:szCs w:val="22"/>
        </w:rPr>
        <w:t xml:space="preserve">liberal multi-party </w:t>
      </w:r>
      <w:commentRangeStart w:id="37"/>
      <w:r w:rsidR="00433349" w:rsidRPr="00017082">
        <w:rPr>
          <w:sz w:val="22"/>
          <w:szCs w:val="22"/>
        </w:rPr>
        <w:t>democracies</w:t>
      </w:r>
      <w:commentRangeEnd w:id="37"/>
      <w:r w:rsidR="00273C09">
        <w:rPr>
          <w:rStyle w:val="CommentReference"/>
          <w:rFonts w:asciiTheme="minorHAnsi" w:eastAsiaTheme="minorEastAsia" w:hAnsiTheme="minorHAnsi" w:cstheme="minorBidi"/>
          <w:lang w:eastAsia="en-US"/>
        </w:rPr>
        <w:commentReference w:id="37"/>
      </w:r>
      <w:r w:rsidR="00433349" w:rsidRPr="00017082">
        <w:rPr>
          <w:sz w:val="22"/>
          <w:szCs w:val="22"/>
        </w:rPr>
        <w:t xml:space="preserve"> </w:t>
      </w:r>
      <w:r w:rsidR="00433349" w:rsidRPr="00017082">
        <w:rPr>
          <w:sz w:val="22"/>
          <w:szCs w:val="22"/>
        </w:rPr>
        <w:fldChar w:fldCharType="begin"/>
      </w:r>
      <w:r w:rsidR="00433349" w:rsidRPr="00017082">
        <w:rPr>
          <w:sz w:val="22"/>
          <w:szCs w:val="22"/>
        </w:rPr>
        <w:instrText xml:space="preserve"> ADDIN EN.CITE &lt;EndNote&gt;&lt;Cite&gt;&lt;Author&gt;RGC&lt;/Author&gt;&lt;Year&gt;2010&lt;/Year&gt;&lt;RecNum&gt;2377&lt;/RecNum&gt;&lt;DisplayText&gt;(RGC 2010, Miller 2004)&lt;/DisplayText&gt;&lt;record&gt;&lt;rec-number&gt;2377&lt;/rec-number&gt;&lt;foreign-keys&gt;&lt;key app="EN" db-id="app2xzfei0tws8epas05f2zpdasps9aaaww2" timestamp="1543409849"&gt;2377&lt;/key&gt;&lt;/foreign-keys&gt;&lt;ref-type name="Legal Rule or Regulation"&gt;50&lt;/ref-type&gt;&lt;contributors&gt;&lt;authors&gt;&lt;author&gt;RGC&lt;/author&gt;&lt;/authors&gt;&lt;secondary-authors&gt;&lt;author&gt;The Royal Government of Cambodia&lt;/author&gt;&lt;/secondary-authors&gt;&lt;/contributors&gt;&lt;titles&gt;&lt;title&gt;The Constitution of the Kingdom of Cambodia&lt;/title&gt;&lt;/titles&gt;&lt;dates&gt;&lt;year&gt;2010&lt;/year&gt;&lt;/dates&gt;&lt;pub-location&gt;Phnom Penh&lt;/pub-location&gt;&lt;urls&gt;&lt;related-urls&gt;&lt;url&gt;https://www.wipo.int/edocs/lexdocs/laws/en/kh/kh009en.pdf&lt;/url&gt;&lt;/related-urls&gt;&lt;/urls&gt;&lt;/record&gt;&lt;/Cite&gt;&lt;Cite&gt;&lt;Author&gt;Miller&lt;/Author&gt;&lt;Year&gt;2004&lt;/Year&gt;&lt;RecNum&gt;408&lt;/RecNum&gt;&lt;record&gt;&lt;rec-number&gt;408&lt;/rec-number&gt;&lt;foreign-keys&gt;&lt;key app="EN" db-id="app2xzfei0tws8epas05f2zpdasps9aaaww2" timestamp="1543338993"&gt;408&lt;/key&gt;&lt;/foreign-keys&gt;&lt;ref-type name="Report"&gt;27&lt;/ref-type&gt;&lt;contributors&gt;&lt;authors&gt;&lt;author&gt;Miller, F&lt;/author&gt;&lt;/authors&gt;&lt;/contributors&gt;&lt;titles&gt;&lt;title&gt;Chapter Four: Forest Management in Cambodia&lt;/title&gt;&lt;secondary-title&gt;Independent Forest Sector Review Cambodia&lt;/secondary-title&gt;&lt;/titles&gt;&lt;dates&gt;&lt;year&gt;2004&lt;/year&gt;&lt;/dates&gt;&lt;urls&gt;&lt;/urls&gt;&lt;/record&gt;&lt;/Cite&gt;&lt;/EndNote&gt;</w:instrText>
      </w:r>
      <w:r w:rsidR="00433349" w:rsidRPr="00017082">
        <w:rPr>
          <w:sz w:val="22"/>
          <w:szCs w:val="22"/>
        </w:rPr>
        <w:fldChar w:fldCharType="separate"/>
      </w:r>
      <w:r w:rsidR="00433349" w:rsidRPr="00017082">
        <w:rPr>
          <w:noProof/>
          <w:sz w:val="22"/>
          <w:szCs w:val="22"/>
        </w:rPr>
        <w:t>(RGC 2010, Miller 2004)</w:t>
      </w:r>
      <w:r w:rsidR="00433349" w:rsidRPr="00017082">
        <w:rPr>
          <w:sz w:val="22"/>
          <w:szCs w:val="22"/>
        </w:rPr>
        <w:fldChar w:fldCharType="end"/>
      </w:r>
      <w:del w:id="38" w:author="Iben Nathan" w:date="2019-03-02T12:41:00Z">
        <w:r w:rsidR="00433349" w:rsidDel="00273C09">
          <w:rPr>
            <w:sz w:val="22"/>
            <w:szCs w:val="22"/>
          </w:rPr>
          <w:delText xml:space="preserve"> </w:delText>
        </w:r>
        <w:commentRangeStart w:id="39"/>
        <w:r w:rsidR="00433349" w:rsidDel="00273C09">
          <w:rPr>
            <w:sz w:val="22"/>
            <w:szCs w:val="22"/>
          </w:rPr>
          <w:delText>since the failure French and American efforts to do so through military conflict</w:delText>
        </w:r>
      </w:del>
      <w:commentRangeEnd w:id="39"/>
      <w:r w:rsidR="00273C09">
        <w:rPr>
          <w:rStyle w:val="CommentReference"/>
          <w:rFonts w:asciiTheme="minorHAnsi" w:eastAsiaTheme="minorEastAsia" w:hAnsiTheme="minorHAnsi" w:cstheme="minorBidi"/>
          <w:lang w:eastAsia="en-US"/>
        </w:rPr>
        <w:commentReference w:id="39"/>
      </w:r>
      <w:r w:rsidR="00433349">
        <w:rPr>
          <w:sz w:val="22"/>
          <w:szCs w:val="22"/>
        </w:rPr>
        <w:t xml:space="preserve">.  The result, </w:t>
      </w:r>
      <w:r w:rsidR="00433349" w:rsidRPr="006D39C1">
        <w:rPr>
          <w:sz w:val="22"/>
          <w:szCs w:val="22"/>
        </w:rPr>
        <w:t xml:space="preserve">following the UN government, was </w:t>
      </w:r>
      <w:r w:rsidR="00157FB9" w:rsidRPr="006D39C1">
        <w:rPr>
          <w:sz w:val="22"/>
          <w:szCs w:val="22"/>
        </w:rPr>
        <w:t xml:space="preserve">Cambodia holding its first </w:t>
      </w:r>
      <w:del w:id="40" w:author="Iben Nathan" w:date="2019-03-02T16:46:00Z">
        <w:r w:rsidR="00157FB9" w:rsidRPr="006D39C1" w:rsidDel="00A253D5">
          <w:rPr>
            <w:sz w:val="22"/>
            <w:szCs w:val="22"/>
          </w:rPr>
          <w:delText xml:space="preserve">ever </w:delText>
        </w:r>
      </w:del>
      <w:commentRangeStart w:id="41"/>
      <w:r w:rsidR="00157FB9" w:rsidRPr="006D39C1">
        <w:rPr>
          <w:sz w:val="22"/>
          <w:szCs w:val="22"/>
        </w:rPr>
        <w:t>democratic</w:t>
      </w:r>
      <w:commentRangeEnd w:id="41"/>
      <w:r w:rsidR="00A253D5">
        <w:rPr>
          <w:rStyle w:val="CommentReference"/>
          <w:rFonts w:asciiTheme="minorHAnsi" w:eastAsiaTheme="minorEastAsia" w:hAnsiTheme="minorHAnsi" w:cstheme="minorBidi"/>
          <w:lang w:eastAsia="en-US"/>
        </w:rPr>
        <w:commentReference w:id="41"/>
      </w:r>
      <w:r w:rsidR="00157FB9" w:rsidRPr="006D39C1">
        <w:rPr>
          <w:sz w:val="22"/>
          <w:szCs w:val="22"/>
        </w:rPr>
        <w:t xml:space="preserve"> elections in 1993.</w:t>
      </w:r>
      <w:del w:id="42" w:author="Iben Nathan" w:date="2019-03-02T12:43:00Z">
        <w:r w:rsidR="00157FB9" w:rsidRPr="006D39C1" w:rsidDel="00273C09">
          <w:rPr>
            <w:sz w:val="22"/>
            <w:szCs w:val="22"/>
          </w:rPr>
          <w:delText xml:space="preserve"> However, </w:delText>
        </w:r>
        <w:r w:rsidR="00221C7D" w:rsidRPr="006D39C1" w:rsidDel="00273C09">
          <w:rPr>
            <w:sz w:val="22"/>
            <w:szCs w:val="22"/>
          </w:rPr>
          <w:delText xml:space="preserve">transnational </w:delText>
        </w:r>
        <w:r w:rsidR="00433349" w:rsidRPr="006D39C1" w:rsidDel="00273C09">
          <w:rPr>
            <w:sz w:val="22"/>
            <w:szCs w:val="22"/>
          </w:rPr>
          <w:delText xml:space="preserve">efforts </w:delText>
        </w:r>
        <w:r w:rsidR="00221C7D" w:rsidRPr="006D39C1" w:rsidDel="00273C09">
          <w:rPr>
            <w:sz w:val="22"/>
            <w:szCs w:val="22"/>
          </w:rPr>
          <w:delText xml:space="preserve">to build “good governance” </w:delText>
        </w:r>
        <w:r w:rsidR="00157FB9" w:rsidRPr="006D39C1" w:rsidDel="00273C09">
          <w:rPr>
            <w:sz w:val="22"/>
            <w:szCs w:val="22"/>
          </w:rPr>
          <w:delText xml:space="preserve">by were frustrated with their inability to achieve </w:delText>
        </w:r>
        <w:r w:rsidR="00953F5A" w:rsidRPr="006D39C1" w:rsidDel="00273C09">
          <w:rPr>
            <w:sz w:val="22"/>
            <w:szCs w:val="22"/>
          </w:rPr>
          <w:delText>a multi-</w:delText>
        </w:r>
        <w:commentRangeStart w:id="43"/>
        <w:r w:rsidR="00953F5A" w:rsidRPr="006D39C1" w:rsidDel="00273C09">
          <w:rPr>
            <w:sz w:val="22"/>
            <w:szCs w:val="22"/>
          </w:rPr>
          <w:delText>party</w:delText>
        </w:r>
      </w:del>
      <w:commentRangeEnd w:id="43"/>
      <w:r w:rsidR="00273C09">
        <w:rPr>
          <w:rStyle w:val="CommentReference"/>
          <w:rFonts w:asciiTheme="minorHAnsi" w:eastAsiaTheme="minorEastAsia" w:hAnsiTheme="minorHAnsi" w:cstheme="minorBidi"/>
          <w:lang w:eastAsia="en-US"/>
        </w:rPr>
        <w:commentReference w:id="43"/>
      </w:r>
      <w:del w:id="44" w:author="Iben Nathan" w:date="2019-03-02T12:43:00Z">
        <w:r w:rsidR="00953F5A" w:rsidRPr="006D39C1" w:rsidDel="00273C09">
          <w:rPr>
            <w:sz w:val="22"/>
            <w:szCs w:val="22"/>
          </w:rPr>
          <w:delText xml:space="preserve"> system</w:delText>
        </w:r>
      </w:del>
      <w:r w:rsidR="00953F5A" w:rsidRPr="006D39C1">
        <w:rPr>
          <w:sz w:val="22"/>
          <w:szCs w:val="22"/>
        </w:rPr>
        <w:t xml:space="preserve">. </w:t>
      </w:r>
      <w:r w:rsidR="00221C7D" w:rsidRPr="006D39C1">
        <w:rPr>
          <w:sz w:val="22"/>
          <w:szCs w:val="22"/>
        </w:rPr>
        <w:t xml:space="preserve">Over time, </w:t>
      </w:r>
      <w:r w:rsidR="00953F5A" w:rsidRPr="006D39C1">
        <w:rPr>
          <w:sz w:val="22"/>
          <w:szCs w:val="22"/>
        </w:rPr>
        <w:t>a o</w:t>
      </w:r>
      <w:r w:rsidR="00221C7D" w:rsidRPr="006D39C1">
        <w:rPr>
          <w:sz w:val="22"/>
          <w:szCs w:val="22"/>
        </w:rPr>
        <w:t xml:space="preserve">ne-party state has resulted in significant authority in some arenas, but also contested and fragmented governance in others </w:t>
      </w:r>
      <w:r w:rsidR="00221C7D" w:rsidRPr="006D39C1">
        <w:rPr>
          <w:sz w:val="22"/>
          <w:szCs w:val="22"/>
        </w:rPr>
        <w:fldChar w:fldCharType="begin">
          <w:fldData xml:space="preserve">PEVuZE5vdGU+PENpdGU+PEF1dGhvcj5Nb3JnZW5iZXNzZXI8L0F1dGhvcj48WWVhcj4yMDE3PC9Z
ZWFyPjxSZWNOdW0+MjM4NTwvUmVjTnVtPjxEaXNwbGF5VGV4dD4oTW9yZ2VuYmVzc2VyIDIwMTcs
IFR1cnRvbiAyMDA0LCBDaGFuZGxlciAyMDAzKTwvRGlzcGxheVRleHQ+PHJlY29yZD48cmVjLW51
bWJlcj4yMzg1PC9yZWMtbnVtYmVyPjxmb3JlaWduLWtleXM+PGtleSBhcHA9IkVOIiBkYi1pZD0i
YXBwMnh6ZmVpMHR3czhlcGFzMDVmMnpwZGFzcHM5YWFhd3cyIiB0aW1lc3RhbXA9IjE1NDM0MTE4
NzYiPjIzODU8L2tleT48L2ZvcmVpZ24ta2V5cz48cmVmLXR5cGUgbmFtZT0iSm91cm5hbCBBcnRp
Y2xlIj4xNzwvcmVmLXR5cGU+PGNvbnRyaWJ1dG9ycz48YXV0aG9ycz48YXV0aG9yPk1vcmdlbmJl
c3NlciwgTGVlPC9hdXRob3I+PC9hdXRob3JzPjwvY29udHJpYnV0b3JzPjx0aXRsZXM+PHRpdGxl
PlRoZSBmYWlsdXJlIG9mIGRlbW9jcmF0aXNhdGlvbiBieSBlbGVjdGlvbnMgaW4gQ2FtYm9kaWE8
L3RpdGxlPjxzZWNvbmRhcnktdGl0bGU+Q29udGVtcG9yYXJ5IFBvbGl0aWNzIENvbnRlbXBvcmFy
eSBQb2xpdGljczwvc2Vjb25kYXJ5LXRpdGxlPjwvdGl0bGVzPjxwZXJpb2RpY2FsPjxmdWxsLXRp
dGxlPkNvbnRlbXBvcmFyeSBQb2xpdGljcyBDb250ZW1wb3JhcnkgUG9saXRpY3M8L2Z1bGwtdGl0
bGU+PC9wZXJpb2RpY2FsPjxwYWdlcz4xMzUtMTU1PC9wYWdlcz48dm9sdW1lPjIzPC92b2x1bWU+
PG51bWJlcj4yPC9udW1iZXI+PGRhdGVzPjx5ZWFyPjIwMTc8L3llYXI+PC9kYXRlcz48aXNibj4x
MzU2LTk3NzU8L2lzYm4+PHVybHM+PC91cmxzPjxyZW1vdGUtZGF0YWJhc2UtbmFtZT4vei13Y29y
Zy88L3JlbW90ZS1kYXRhYmFzZS1uYW1lPjxyZW1vdGUtZGF0YWJhc2UtcHJvdmlkZXI+aHR0cDov
L3dvcmxkY2F0Lm9yZzwvcmVtb3RlLWRhdGFiYXNlLXByb3ZpZGVyPjxsYW5ndWFnZT5FbmdsaXNo
PC9sYW5ndWFnZT48L3JlY29yZD48L0NpdGU+PENpdGU+PEF1dGhvcj5UdXJ0b248L0F1dGhvcj48
WWVhcj4yMDA0PC9ZZWFyPjxSZWNOdW0+NjE4PC9SZWNOdW0+PHJlY29yZD48cmVjLW51bWJlcj42
MTg8L3JlYy1udW1iZXI+PGZvcmVpZ24ta2V5cz48a2V5IGFwcD0iRU4iIGRiLWlkPSJhcHAyeHpm
ZWkwdHdzOGVwYXMwNWYyenBkYXNwczlhYWF3dzIiIHRpbWVzdGFtcD0iMTU0MzMzODk5NCI+NjE4
PC9rZXk+PC9mb3JlaWduLWtleXM+PHJlZi10eXBlIG5hbWU9IkdvdmVybm1lbnQgRG9jdW1lbnQi
PjQ2PC9yZWYtdHlwZT48Y29udHJpYnV0b3JzPjxhdXRob3JzPjxhdXRob3I+VHVydG9uLCBDYXRl
PC9hdXRob3I+PC9hdXRob3JzPjxzZWNvbmRhcnktYXV0aG9ycz48YXV0aG9yPlRoZSBGb3Jlc3Qg
U2VjdG9yIGluIENhbWJvZGlhPC9hdXRob3I+PC9zZWNvbmRhcnktYXV0aG9ycz48L2NvbnRyaWJ1
dG9ycz48dGl0bGVzPjx0aXRsZT5MaXZlbGlob29kcyBhbmQgZm9yZXN0IHJlc291cmNlczwvdGl0
bGU+PC90aXRsZXM+PHZvbHVtZT5DaGFwdGVyIDc8L3ZvbHVtZT48ZGF0ZXM+PHllYXI+MjAwNDwv
eWVhcj48L2RhdGVzPjxwdWItbG9jYXRpb24+UGhub20gUGVuaDwvcHViLWxvY2F0aW9uPjx1cmxz
PjwvdXJscz48Y3VzdG9tMT5QaG5vbSBQZW5oOlRoZSBGb3Jlc3QgQWRtaW5pc3RyYXRpb248L2N1
c3RvbTE+PC9yZWNvcmQ+PC9DaXRlPjxDaXRlPjxBdXRob3I+Q2hhbmRsZXI8L0F1dGhvcj48WWVh
cj4yMDAzPC9ZZWFyPjxSZWNOdW0+MTE1PC9SZWNOdW0+PHJlY29yZD48cmVjLW51bWJlcj4xMTU8
L3JlYy1udW1iZXI+PGZvcmVpZ24ta2V5cz48a2V5IGFwcD0iRU4iIGRiLWlkPSJhcHAyeHpmZWkw
dHdzOGVwYXMwNWYyenBkYXNwczlhYWF3dzIiIHRpbWVzdGFtcD0iMTU0MzMzODk4OSI+MTE1PC9r
ZXk+PC9mb3JlaWduLWtleXM+PHJlZi10eXBlIG5hbWU9IkJvb2siPjY8L3JlZi10eXBlPjxjb250
cmlidXRvcnM+PGF1dGhvcnM+PGF1dGhvcj5DaGFuZGxlciwgRGF2aWQ8L2F1dGhvcj48L2F1dGhv
cnM+PC9jb250cmlidXRvcnM+PHRpdGxlcz48dGl0bGU+QSBoaXN0b3J5IG9mIENhbWJvZGlhPC90
aXRsZT48L3RpdGxlcz48ZGF0ZXM+PHllYXI+MjAwMzwveWVhcj48L2RhdGVzPjxwdWItbG9jYXRp
b24+Q2hpYW5nIE1haSwgVGhhaWxhbmQ8L3B1Yi1sb2NhdGlvbj48cHVibGlzaGVyPlNpbGt3b3Jt
IEJvb2tzPC9wdWJsaXNoZXI+PHVybHM+PC91cmxzPjwvcmVjb3JkPjwvQ2l0ZT48L0VuZE5vdGU+
AG==
</w:fldData>
        </w:fldChar>
      </w:r>
      <w:r w:rsidR="008C64AA" w:rsidRPr="006D39C1">
        <w:rPr>
          <w:sz w:val="22"/>
          <w:szCs w:val="22"/>
        </w:rPr>
        <w:instrText xml:space="preserve"> ADDIN EN.CITE </w:instrText>
      </w:r>
      <w:r w:rsidR="008C64AA" w:rsidRPr="006D39C1">
        <w:rPr>
          <w:sz w:val="22"/>
          <w:szCs w:val="22"/>
        </w:rPr>
        <w:fldChar w:fldCharType="begin">
          <w:fldData xml:space="preserve">PEVuZE5vdGU+PENpdGU+PEF1dGhvcj5Nb3JnZW5iZXNzZXI8L0F1dGhvcj48WWVhcj4yMDE3PC9Z
ZWFyPjxSZWNOdW0+MjM4NTwvUmVjTnVtPjxEaXNwbGF5VGV4dD4oTW9yZ2VuYmVzc2VyIDIwMTcs
IFR1cnRvbiAyMDA0LCBDaGFuZGxlciAyMDAzKTwvRGlzcGxheVRleHQ+PHJlY29yZD48cmVjLW51
bWJlcj4yMzg1PC9yZWMtbnVtYmVyPjxmb3JlaWduLWtleXM+PGtleSBhcHA9IkVOIiBkYi1pZD0i
YXBwMnh6ZmVpMHR3czhlcGFzMDVmMnpwZGFzcHM5YWFhd3cyIiB0aW1lc3RhbXA9IjE1NDM0MTE4
NzYiPjIzODU8L2tleT48L2ZvcmVpZ24ta2V5cz48cmVmLXR5cGUgbmFtZT0iSm91cm5hbCBBcnRp
Y2xlIj4xNzwvcmVmLXR5cGU+PGNvbnRyaWJ1dG9ycz48YXV0aG9ycz48YXV0aG9yPk1vcmdlbmJl
c3NlciwgTGVlPC9hdXRob3I+PC9hdXRob3JzPjwvY29udHJpYnV0b3JzPjx0aXRsZXM+PHRpdGxl
PlRoZSBmYWlsdXJlIG9mIGRlbW9jcmF0aXNhdGlvbiBieSBlbGVjdGlvbnMgaW4gQ2FtYm9kaWE8
L3RpdGxlPjxzZWNvbmRhcnktdGl0bGU+Q29udGVtcG9yYXJ5IFBvbGl0aWNzIENvbnRlbXBvcmFy
eSBQb2xpdGljczwvc2Vjb25kYXJ5LXRpdGxlPjwvdGl0bGVzPjxwZXJpb2RpY2FsPjxmdWxsLXRp
dGxlPkNvbnRlbXBvcmFyeSBQb2xpdGljcyBDb250ZW1wb3JhcnkgUG9saXRpY3M8L2Z1bGwtdGl0
bGU+PC9wZXJpb2RpY2FsPjxwYWdlcz4xMzUtMTU1PC9wYWdlcz48dm9sdW1lPjIzPC92b2x1bWU+
PG51bWJlcj4yPC9udW1iZXI+PGRhdGVzPjx5ZWFyPjIwMTc8L3llYXI+PC9kYXRlcz48aXNibj4x
MzU2LTk3NzU8L2lzYm4+PHVybHM+PC91cmxzPjxyZW1vdGUtZGF0YWJhc2UtbmFtZT4vei13Y29y
Zy88L3JlbW90ZS1kYXRhYmFzZS1uYW1lPjxyZW1vdGUtZGF0YWJhc2UtcHJvdmlkZXI+aHR0cDov
L3dvcmxkY2F0Lm9yZzwvcmVtb3RlLWRhdGFiYXNlLXByb3ZpZGVyPjxsYW5ndWFnZT5FbmdsaXNo
PC9sYW5ndWFnZT48L3JlY29yZD48L0NpdGU+PENpdGU+PEF1dGhvcj5UdXJ0b248L0F1dGhvcj48
WWVhcj4yMDA0PC9ZZWFyPjxSZWNOdW0+NjE4PC9SZWNOdW0+PHJlY29yZD48cmVjLW51bWJlcj42
MTg8L3JlYy1udW1iZXI+PGZvcmVpZ24ta2V5cz48a2V5IGFwcD0iRU4iIGRiLWlkPSJhcHAyeHpm
ZWkwdHdzOGVwYXMwNWYyenBkYXNwczlhYWF3dzIiIHRpbWVzdGFtcD0iMTU0MzMzODk5NCI+NjE4
PC9rZXk+PC9mb3JlaWduLWtleXM+PHJlZi10eXBlIG5hbWU9IkdvdmVybm1lbnQgRG9jdW1lbnQi
PjQ2PC9yZWYtdHlwZT48Y29udHJpYnV0b3JzPjxhdXRob3JzPjxhdXRob3I+VHVydG9uLCBDYXRl
PC9hdXRob3I+PC9hdXRob3JzPjxzZWNvbmRhcnktYXV0aG9ycz48YXV0aG9yPlRoZSBGb3Jlc3Qg
U2VjdG9yIGluIENhbWJvZGlhPC9hdXRob3I+PC9zZWNvbmRhcnktYXV0aG9ycz48L2NvbnRyaWJ1
dG9ycz48dGl0bGVzPjx0aXRsZT5MaXZlbGlob29kcyBhbmQgZm9yZXN0IHJlc291cmNlczwvdGl0
bGU+PC90aXRsZXM+PHZvbHVtZT5DaGFwdGVyIDc8L3ZvbHVtZT48ZGF0ZXM+PHllYXI+MjAwNDwv
eWVhcj48L2RhdGVzPjxwdWItbG9jYXRpb24+UGhub20gUGVuaDwvcHViLWxvY2F0aW9uPjx1cmxz
PjwvdXJscz48Y3VzdG9tMT5QaG5vbSBQZW5oOlRoZSBGb3Jlc3QgQWRtaW5pc3RyYXRpb248L2N1
c3RvbTE+PC9yZWNvcmQ+PC9DaXRlPjxDaXRlPjxBdXRob3I+Q2hhbmRsZXI8L0F1dGhvcj48WWVh
cj4yMDAzPC9ZZWFyPjxSZWNOdW0+MTE1PC9SZWNOdW0+PHJlY29yZD48cmVjLW51bWJlcj4xMTU8
L3JlYy1udW1iZXI+PGZvcmVpZ24ta2V5cz48a2V5IGFwcD0iRU4iIGRiLWlkPSJhcHAyeHpmZWkw
dHdzOGVwYXMwNWYyenBkYXNwczlhYWF3dzIiIHRpbWVzdGFtcD0iMTU0MzMzODk4OSI+MTE1PC9r
ZXk+PC9mb3JlaWduLWtleXM+PHJlZi10eXBlIG5hbWU9IkJvb2siPjY8L3JlZi10eXBlPjxjb250
cmlidXRvcnM+PGF1dGhvcnM+PGF1dGhvcj5DaGFuZGxlciwgRGF2aWQ8L2F1dGhvcj48L2F1dGhv
cnM+PC9jb250cmlidXRvcnM+PHRpdGxlcz48dGl0bGU+QSBoaXN0b3J5IG9mIENhbWJvZGlhPC90
aXRsZT48L3RpdGxlcz48ZGF0ZXM+PHllYXI+MjAwMzwveWVhcj48L2RhdGVzPjxwdWItbG9jYXRp
b24+Q2hpYW5nIE1haSwgVGhhaWxhbmQ8L3B1Yi1sb2NhdGlvbj48cHVibGlzaGVyPlNpbGt3b3Jt
IEJvb2tzPC9wdWJsaXNoZXI+PHVybHM+PC91cmxzPjwvcmVjb3JkPjwvQ2l0ZT48L0VuZE5vdGU+
AG==
</w:fldData>
        </w:fldChar>
      </w:r>
      <w:r w:rsidR="008C64AA" w:rsidRPr="006D39C1">
        <w:rPr>
          <w:sz w:val="22"/>
          <w:szCs w:val="22"/>
        </w:rPr>
        <w:instrText xml:space="preserve"> ADDIN EN.CITE.DATA </w:instrText>
      </w:r>
      <w:r w:rsidR="008C64AA" w:rsidRPr="006D39C1">
        <w:rPr>
          <w:sz w:val="22"/>
          <w:szCs w:val="22"/>
        </w:rPr>
      </w:r>
      <w:r w:rsidR="008C64AA" w:rsidRPr="006D39C1">
        <w:rPr>
          <w:sz w:val="22"/>
          <w:szCs w:val="22"/>
        </w:rPr>
        <w:fldChar w:fldCharType="end"/>
      </w:r>
      <w:r w:rsidR="00221C7D" w:rsidRPr="006D39C1">
        <w:rPr>
          <w:sz w:val="22"/>
          <w:szCs w:val="22"/>
        </w:rPr>
      </w:r>
      <w:r w:rsidR="00221C7D" w:rsidRPr="006D39C1">
        <w:rPr>
          <w:sz w:val="22"/>
          <w:szCs w:val="22"/>
        </w:rPr>
        <w:fldChar w:fldCharType="separate"/>
      </w:r>
      <w:r w:rsidR="008C64AA" w:rsidRPr="006D39C1">
        <w:rPr>
          <w:noProof/>
          <w:sz w:val="22"/>
          <w:szCs w:val="22"/>
        </w:rPr>
        <w:t>(Morgenbesser 2017, Turton 2004, Chandler 2003)</w:t>
      </w:r>
      <w:r w:rsidR="00221C7D" w:rsidRPr="006D39C1">
        <w:rPr>
          <w:sz w:val="22"/>
          <w:szCs w:val="22"/>
        </w:rPr>
        <w:fldChar w:fldCharType="end"/>
      </w:r>
      <w:r w:rsidR="00221C7D" w:rsidRPr="006D39C1">
        <w:rPr>
          <w:sz w:val="22"/>
          <w:szCs w:val="22"/>
        </w:rPr>
        <w:t xml:space="preserve">. </w:t>
      </w:r>
    </w:p>
    <w:p w14:paraId="5A8F70F6" w14:textId="77777777" w:rsidR="00411C5A" w:rsidRPr="006D39C1" w:rsidRDefault="00411C5A" w:rsidP="00B827D3">
      <w:pPr>
        <w:widowControl w:val="0"/>
        <w:ind w:firstLine="720"/>
        <w:contextualSpacing/>
        <w:mirrorIndents/>
        <w:rPr>
          <w:sz w:val="22"/>
          <w:szCs w:val="22"/>
        </w:rPr>
      </w:pPr>
    </w:p>
    <w:p w14:paraId="4BED7BE3" w14:textId="77777777" w:rsidR="00337198" w:rsidRDefault="00953F5A" w:rsidP="00AE65E9">
      <w:pPr>
        <w:widowControl w:val="0"/>
        <w:contextualSpacing/>
        <w:mirrorIndents/>
        <w:rPr>
          <w:ins w:id="45" w:author="Iben Nathan" w:date="2019-03-02T14:10:00Z"/>
          <w:sz w:val="22"/>
          <w:szCs w:val="22"/>
        </w:rPr>
      </w:pPr>
      <w:commentRangeStart w:id="46"/>
      <w:del w:id="47" w:author="Iben Nathan" w:date="2019-03-02T12:49:00Z">
        <w:r w:rsidRPr="006D39C1" w:rsidDel="002978B2">
          <w:rPr>
            <w:sz w:val="22"/>
            <w:szCs w:val="22"/>
          </w:rPr>
          <w:delText xml:space="preserve">Recognition that </w:delText>
        </w:r>
      </w:del>
      <w:del w:id="48" w:author="Iben Nathan" w:date="2019-03-02T12:45:00Z">
        <w:r w:rsidRPr="006D39C1" w:rsidDel="00273C09">
          <w:rPr>
            <w:sz w:val="22"/>
            <w:szCs w:val="22"/>
          </w:rPr>
          <w:delText xml:space="preserve">western style </w:delText>
        </w:r>
      </w:del>
      <w:del w:id="49" w:author="Iben Nathan" w:date="2019-03-02T12:49:00Z">
        <w:r w:rsidRPr="006D39C1" w:rsidDel="002978B2">
          <w:rPr>
            <w:sz w:val="22"/>
            <w:szCs w:val="22"/>
          </w:rPr>
          <w:delText xml:space="preserve">efforts to promote good governance </w:delText>
        </w:r>
      </w:del>
      <w:del w:id="50" w:author="Iben Nathan" w:date="2019-03-02T12:47:00Z">
        <w:r w:rsidR="00706A4B" w:rsidRPr="006D39C1" w:rsidDel="00273C09">
          <w:rPr>
            <w:sz w:val="22"/>
            <w:szCs w:val="22"/>
          </w:rPr>
          <w:delText xml:space="preserve">reforms </w:delText>
        </w:r>
      </w:del>
      <w:del w:id="51" w:author="Iben Nathan" w:date="2019-03-02T12:49:00Z">
        <w:r w:rsidR="00706A4B" w:rsidRPr="006D39C1" w:rsidDel="002978B2">
          <w:rPr>
            <w:sz w:val="22"/>
            <w:szCs w:val="22"/>
          </w:rPr>
          <w:delText xml:space="preserve">were leading to countervailing results, </w:delText>
        </w:r>
        <w:r w:rsidR="00086A27" w:rsidRPr="006D39C1" w:rsidDel="002978B2">
          <w:rPr>
            <w:sz w:val="22"/>
            <w:szCs w:val="22"/>
          </w:rPr>
          <w:delText xml:space="preserve">and </w:delText>
        </w:r>
      </w:del>
      <w:commentRangeEnd w:id="46"/>
      <w:r w:rsidR="002978B2">
        <w:rPr>
          <w:rStyle w:val="CommentReference"/>
          <w:rFonts w:asciiTheme="minorHAnsi" w:eastAsiaTheme="minorEastAsia" w:hAnsiTheme="minorHAnsi" w:cstheme="minorBidi"/>
          <w:lang w:eastAsia="en-US"/>
        </w:rPr>
        <w:commentReference w:id="46"/>
      </w:r>
      <w:ins w:id="52" w:author="Iben Nathan" w:date="2019-03-02T12:49:00Z">
        <w:r w:rsidR="002978B2">
          <w:rPr>
            <w:sz w:val="22"/>
            <w:szCs w:val="22"/>
          </w:rPr>
          <w:t>The political and economic system introduced in Cambodia</w:t>
        </w:r>
      </w:ins>
      <w:ins w:id="53" w:author="Iben Nathan" w:date="2019-03-02T13:03:00Z">
        <w:r w:rsidR="00C710A6">
          <w:rPr>
            <w:sz w:val="22"/>
            <w:szCs w:val="22"/>
          </w:rPr>
          <w:t xml:space="preserve"> in the beginning of the 1990s,</w:t>
        </w:r>
      </w:ins>
      <w:ins w:id="54" w:author="Iben Nathan" w:date="2019-03-02T12:49:00Z">
        <w:r w:rsidR="002978B2">
          <w:rPr>
            <w:sz w:val="22"/>
            <w:szCs w:val="22"/>
          </w:rPr>
          <w:t xml:space="preserve"> was no doubt </w:t>
        </w:r>
      </w:ins>
      <w:ins w:id="55" w:author="Iben Nathan" w:date="2019-03-02T13:06:00Z">
        <w:r w:rsidR="00C710A6">
          <w:rPr>
            <w:sz w:val="22"/>
            <w:szCs w:val="22"/>
          </w:rPr>
          <w:t xml:space="preserve">a product of </w:t>
        </w:r>
      </w:ins>
      <w:del w:id="56" w:author="Iben Nathan" w:date="2019-03-02T13:07:00Z">
        <w:r w:rsidR="00086A27" w:rsidRPr="006D39C1" w:rsidDel="00C710A6">
          <w:rPr>
            <w:sz w:val="22"/>
            <w:szCs w:val="22"/>
          </w:rPr>
          <w:delText xml:space="preserve">reinforced by </w:delText>
        </w:r>
      </w:del>
      <w:r w:rsidR="00086A27" w:rsidRPr="006D39C1">
        <w:rPr>
          <w:sz w:val="22"/>
          <w:szCs w:val="22"/>
        </w:rPr>
        <w:t xml:space="preserve">the neoliberal “Washington consensus” </w:t>
      </w:r>
      <w:ins w:id="57" w:author="Iben Nathan" w:date="2019-03-02T12:49:00Z">
        <w:r w:rsidR="002978B2">
          <w:rPr>
            <w:sz w:val="22"/>
            <w:szCs w:val="22"/>
          </w:rPr>
          <w:t xml:space="preserve">and </w:t>
        </w:r>
      </w:ins>
      <w:r w:rsidR="00706A4B" w:rsidRPr="006D39C1">
        <w:rPr>
          <w:sz w:val="22"/>
          <w:szCs w:val="22"/>
        </w:rPr>
        <w:t>led transnational organizations</w:t>
      </w:r>
      <w:ins w:id="58" w:author="Iben Nathan" w:date="2019-03-02T13:00:00Z">
        <w:r w:rsidR="00C710A6">
          <w:rPr>
            <w:sz w:val="22"/>
            <w:szCs w:val="22"/>
          </w:rPr>
          <w:t xml:space="preserve"> such as </w:t>
        </w:r>
      </w:ins>
      <w:del w:id="59" w:author="Iben Nathan" w:date="2019-03-02T13:00:00Z">
        <w:r w:rsidR="00706A4B" w:rsidRPr="006D39C1" w:rsidDel="00C710A6">
          <w:rPr>
            <w:sz w:val="22"/>
            <w:szCs w:val="22"/>
          </w:rPr>
          <w:delText xml:space="preserve">, led by </w:delText>
        </w:r>
      </w:del>
      <w:r w:rsidR="00706A4B" w:rsidRPr="006D39C1">
        <w:rPr>
          <w:sz w:val="22"/>
          <w:szCs w:val="22"/>
        </w:rPr>
        <w:t>the World Bank</w:t>
      </w:r>
      <w:r w:rsidR="002429F6" w:rsidRPr="006D39C1">
        <w:rPr>
          <w:sz w:val="22"/>
          <w:szCs w:val="22"/>
        </w:rPr>
        <w:t xml:space="preserve"> and country level donor agencies</w:t>
      </w:r>
      <w:del w:id="60" w:author="Iben Nathan" w:date="2019-03-02T12:52:00Z">
        <w:r w:rsidR="00706A4B" w:rsidRPr="006D39C1" w:rsidDel="002978B2">
          <w:rPr>
            <w:sz w:val="22"/>
            <w:szCs w:val="22"/>
          </w:rPr>
          <w:delText>, to</w:delText>
        </w:r>
      </w:del>
      <w:r w:rsidR="00706A4B" w:rsidRPr="006D39C1">
        <w:rPr>
          <w:sz w:val="22"/>
          <w:szCs w:val="22"/>
        </w:rPr>
        <w:t xml:space="preserve"> </w:t>
      </w:r>
      <w:r w:rsidR="00086A27" w:rsidRPr="006D39C1">
        <w:rPr>
          <w:sz w:val="22"/>
          <w:szCs w:val="22"/>
        </w:rPr>
        <w:t xml:space="preserve">link </w:t>
      </w:r>
      <w:r w:rsidR="004161D7" w:rsidRPr="006D39C1">
        <w:rPr>
          <w:sz w:val="22"/>
          <w:szCs w:val="22"/>
        </w:rPr>
        <w:t xml:space="preserve">integration of </w:t>
      </w:r>
      <w:r w:rsidR="00706A4B" w:rsidRPr="006D39C1">
        <w:rPr>
          <w:sz w:val="22"/>
          <w:szCs w:val="22"/>
        </w:rPr>
        <w:t xml:space="preserve">economic </w:t>
      </w:r>
      <w:r w:rsidR="003D0B2A" w:rsidRPr="006D39C1">
        <w:rPr>
          <w:sz w:val="22"/>
          <w:szCs w:val="22"/>
        </w:rPr>
        <w:t xml:space="preserve">development </w:t>
      </w:r>
      <w:r w:rsidR="008111E7" w:rsidRPr="006D39C1">
        <w:rPr>
          <w:sz w:val="22"/>
          <w:szCs w:val="22"/>
        </w:rPr>
        <w:t>efforts</w:t>
      </w:r>
      <w:r w:rsidR="004161D7" w:rsidRPr="006D39C1">
        <w:rPr>
          <w:sz w:val="22"/>
          <w:szCs w:val="22"/>
        </w:rPr>
        <w:t xml:space="preserve"> </w:t>
      </w:r>
      <w:r w:rsidR="00086A27" w:rsidRPr="006D39C1">
        <w:rPr>
          <w:sz w:val="22"/>
          <w:szCs w:val="22"/>
        </w:rPr>
        <w:t xml:space="preserve">with </w:t>
      </w:r>
      <w:del w:id="61" w:author="Iben Nathan" w:date="2019-03-02T12:54:00Z">
        <w:r w:rsidR="00086A27" w:rsidRPr="006D39C1" w:rsidDel="002978B2">
          <w:rPr>
            <w:sz w:val="22"/>
            <w:szCs w:val="22"/>
          </w:rPr>
          <w:delText xml:space="preserve">improved </w:delText>
        </w:r>
      </w:del>
      <w:r w:rsidR="00086A27" w:rsidRPr="006D39C1">
        <w:rPr>
          <w:sz w:val="22"/>
          <w:szCs w:val="22"/>
        </w:rPr>
        <w:t xml:space="preserve">good governance </w:t>
      </w:r>
      <w:commentRangeStart w:id="62"/>
      <w:commentRangeStart w:id="63"/>
      <w:r w:rsidR="00086A27" w:rsidRPr="006D39C1">
        <w:rPr>
          <w:sz w:val="22"/>
          <w:szCs w:val="22"/>
        </w:rPr>
        <w:t>reforms</w:t>
      </w:r>
      <w:commentRangeEnd w:id="62"/>
      <w:r w:rsidR="002978B2">
        <w:rPr>
          <w:rStyle w:val="CommentReference"/>
          <w:rFonts w:asciiTheme="minorHAnsi" w:eastAsiaTheme="minorEastAsia" w:hAnsiTheme="minorHAnsi" w:cstheme="minorBidi"/>
          <w:lang w:eastAsia="en-US"/>
        </w:rPr>
        <w:commentReference w:id="62"/>
      </w:r>
      <w:commentRangeEnd w:id="63"/>
      <w:r w:rsidR="00351E36">
        <w:rPr>
          <w:rStyle w:val="CommentReference"/>
          <w:rFonts w:asciiTheme="minorHAnsi" w:eastAsiaTheme="minorEastAsia" w:hAnsiTheme="minorHAnsi" w:cstheme="minorBidi"/>
          <w:lang w:eastAsia="en-US"/>
        </w:rPr>
        <w:commentReference w:id="63"/>
      </w:r>
      <w:ins w:id="65" w:author="Iben Nathan" w:date="2019-03-02T13:12:00Z">
        <w:r w:rsidR="003E1151">
          <w:rPr>
            <w:sz w:val="22"/>
            <w:szCs w:val="22"/>
          </w:rPr>
          <w:t xml:space="preserve"> (e.g. World Bank 1989 – I have the reference)</w:t>
        </w:r>
      </w:ins>
      <w:r w:rsidR="004161D7" w:rsidRPr="006D39C1">
        <w:rPr>
          <w:sz w:val="22"/>
          <w:szCs w:val="22"/>
        </w:rPr>
        <w:t xml:space="preserve">. </w:t>
      </w:r>
      <w:r w:rsidR="002E3890" w:rsidRPr="006D39C1">
        <w:rPr>
          <w:sz w:val="22"/>
          <w:szCs w:val="22"/>
        </w:rPr>
        <w:t xml:space="preserve"> </w:t>
      </w:r>
      <w:r w:rsidR="00086A27" w:rsidRPr="006D39C1">
        <w:rPr>
          <w:sz w:val="22"/>
          <w:szCs w:val="22"/>
        </w:rPr>
        <w:t xml:space="preserve">The rationale for this integration was </w:t>
      </w:r>
      <w:ins w:id="66" w:author="Iben Nathan" w:date="2019-03-02T13:16:00Z">
        <w:r w:rsidR="003E1151">
          <w:rPr>
            <w:sz w:val="22"/>
            <w:szCs w:val="22"/>
          </w:rPr>
          <w:t xml:space="preserve">the failure of </w:t>
        </w:r>
      </w:ins>
      <w:ins w:id="67" w:author="Iben Nathan" w:date="2019-03-02T13:09:00Z">
        <w:r w:rsidR="003E1151">
          <w:rPr>
            <w:rFonts w:ascii="JansonText-Roman" w:eastAsiaTheme="minorHAnsi" w:hAnsi="JansonText-Roman" w:cs="JansonText-Roman"/>
            <w:sz w:val="21"/>
            <w:szCs w:val="21"/>
            <w:lang w:eastAsia="en-US"/>
          </w:rPr>
          <w:t xml:space="preserve">the </w:t>
        </w:r>
      </w:ins>
      <w:ins w:id="68" w:author="Iben Nathan" w:date="2019-03-02T13:07:00Z">
        <w:r w:rsidR="00C710A6" w:rsidRPr="002978B2">
          <w:rPr>
            <w:rFonts w:ascii="JansonText-Roman" w:eastAsiaTheme="minorHAnsi" w:hAnsi="JansonText-Roman" w:cs="JansonText-Roman"/>
            <w:sz w:val="21"/>
            <w:szCs w:val="21"/>
            <w:lang w:eastAsia="en-US"/>
          </w:rPr>
          <w:t xml:space="preserve">World </w:t>
        </w:r>
        <w:commentRangeStart w:id="69"/>
        <w:r w:rsidR="00C710A6" w:rsidRPr="002978B2">
          <w:rPr>
            <w:rFonts w:ascii="JansonText-Roman" w:eastAsiaTheme="minorHAnsi" w:hAnsi="JansonText-Roman" w:cs="JansonText-Roman"/>
            <w:sz w:val="21"/>
            <w:szCs w:val="21"/>
            <w:lang w:eastAsia="en-US"/>
          </w:rPr>
          <w:t xml:space="preserve">Bank's </w:t>
        </w:r>
        <w:r w:rsidR="00C710A6">
          <w:rPr>
            <w:rFonts w:ascii="JansonText-Roman" w:eastAsiaTheme="minorHAnsi" w:hAnsi="JansonText-Roman" w:cs="JansonText-Roman"/>
            <w:sz w:val="21"/>
            <w:szCs w:val="21"/>
            <w:lang w:eastAsia="en-US"/>
          </w:rPr>
          <w:t>structural adjustment programs</w:t>
        </w:r>
      </w:ins>
      <w:ins w:id="70" w:author="Iben Nathan" w:date="2019-03-02T13:08:00Z">
        <w:r w:rsidR="00C710A6">
          <w:rPr>
            <w:rFonts w:ascii="JansonText-Roman" w:eastAsiaTheme="minorHAnsi" w:hAnsi="JansonText-Roman" w:cs="JansonText-Roman"/>
            <w:sz w:val="21"/>
            <w:szCs w:val="21"/>
            <w:lang w:eastAsia="en-US"/>
          </w:rPr>
          <w:t xml:space="preserve"> during the 1980s</w:t>
        </w:r>
      </w:ins>
      <w:ins w:id="71" w:author="Iben Nathan" w:date="2019-03-02T13:17:00Z">
        <w:r w:rsidR="003E1151">
          <w:rPr>
            <w:rFonts w:ascii="JansonText-Roman" w:eastAsiaTheme="minorHAnsi" w:hAnsi="JansonText-Roman" w:cs="JansonText-Roman"/>
            <w:sz w:val="21"/>
            <w:szCs w:val="21"/>
            <w:lang w:eastAsia="en-US"/>
          </w:rPr>
          <w:t xml:space="preserve"> that mainly relied on the market as an alternative to the state</w:t>
        </w:r>
      </w:ins>
      <w:commentRangeEnd w:id="69"/>
      <w:r w:rsidR="002E281D">
        <w:rPr>
          <w:rStyle w:val="CommentReference"/>
          <w:rFonts w:asciiTheme="minorHAnsi" w:eastAsiaTheme="minorEastAsia" w:hAnsiTheme="minorHAnsi" w:cstheme="minorBidi"/>
          <w:lang w:eastAsia="en-US"/>
        </w:rPr>
        <w:commentReference w:id="69"/>
      </w:r>
      <w:ins w:id="72" w:author="Iben Nathan" w:date="2019-03-02T13:09:00Z">
        <w:r w:rsidR="003E1151">
          <w:rPr>
            <w:rFonts w:ascii="JansonText-Roman" w:eastAsiaTheme="minorHAnsi" w:hAnsi="JansonText-Roman" w:cs="JansonText-Roman"/>
            <w:sz w:val="21"/>
            <w:szCs w:val="21"/>
            <w:lang w:eastAsia="en-US"/>
          </w:rPr>
          <w:t xml:space="preserve">. </w:t>
        </w:r>
      </w:ins>
      <w:ins w:id="73" w:author="Iben Nathan" w:date="2019-03-02T13:07:00Z">
        <w:r w:rsidR="00C710A6" w:rsidRPr="002978B2">
          <w:rPr>
            <w:rFonts w:ascii="JansonText-Roman" w:eastAsiaTheme="minorHAnsi" w:hAnsi="JansonText-Roman" w:cs="JansonText-Roman"/>
            <w:sz w:val="21"/>
            <w:szCs w:val="21"/>
            <w:lang w:eastAsia="en-US"/>
          </w:rPr>
          <w:t xml:space="preserve">Towards the end of the 1980s, </w:t>
        </w:r>
      </w:ins>
      <w:ins w:id="74" w:author="Iben Nathan" w:date="2019-03-02T13:19:00Z">
        <w:r w:rsidR="00DC08AD">
          <w:rPr>
            <w:rFonts w:ascii="JansonText-Roman" w:eastAsiaTheme="minorHAnsi" w:hAnsi="JansonText-Roman" w:cs="JansonText-Roman"/>
            <w:sz w:val="21"/>
            <w:szCs w:val="21"/>
            <w:lang w:eastAsia="en-US"/>
          </w:rPr>
          <w:t xml:space="preserve">however, </w:t>
        </w:r>
      </w:ins>
      <w:ins w:id="75" w:author="Iben Nathan" w:date="2019-03-02T13:17:00Z">
        <w:r w:rsidR="003E1151">
          <w:rPr>
            <w:rFonts w:ascii="JansonText-Roman" w:eastAsiaTheme="minorHAnsi" w:hAnsi="JansonText-Roman" w:cs="JansonText-Roman"/>
            <w:sz w:val="21"/>
            <w:szCs w:val="21"/>
            <w:lang w:eastAsia="en-US"/>
          </w:rPr>
          <w:t xml:space="preserve">there was a new </w:t>
        </w:r>
      </w:ins>
      <w:ins w:id="76" w:author="Iben Nathan" w:date="2019-03-02T13:09:00Z">
        <w:r w:rsidR="003E1151">
          <w:rPr>
            <w:rFonts w:ascii="JansonText-Roman" w:eastAsiaTheme="minorHAnsi" w:hAnsi="JansonText-Roman" w:cs="JansonText-Roman"/>
            <w:sz w:val="21"/>
            <w:szCs w:val="21"/>
            <w:lang w:eastAsia="en-US"/>
          </w:rPr>
          <w:t>focus on</w:t>
        </w:r>
      </w:ins>
      <w:ins w:id="77" w:author="Iben Nathan" w:date="2019-03-02T13:10:00Z">
        <w:r w:rsidR="003E1151">
          <w:rPr>
            <w:rFonts w:ascii="JansonText-Roman" w:eastAsiaTheme="minorHAnsi" w:hAnsi="JansonText-Roman" w:cs="JansonText-Roman"/>
            <w:sz w:val="21"/>
            <w:szCs w:val="21"/>
            <w:lang w:eastAsia="en-US"/>
          </w:rPr>
          <w:t xml:space="preserve"> </w:t>
        </w:r>
      </w:ins>
      <w:commentRangeStart w:id="78"/>
      <w:ins w:id="79" w:author="Iben Nathan" w:date="2019-03-02T13:07:00Z">
        <w:r w:rsidR="00C710A6" w:rsidRPr="002978B2">
          <w:rPr>
            <w:rFonts w:ascii="JansonText-Roman" w:eastAsiaTheme="minorHAnsi" w:hAnsi="JansonText-Roman" w:cs="JansonText-Roman"/>
            <w:sz w:val="21"/>
            <w:szCs w:val="21"/>
            <w:lang w:eastAsia="en-US"/>
          </w:rPr>
          <w:t>facilitating the market</w:t>
        </w:r>
        <w:r w:rsidR="00C710A6">
          <w:rPr>
            <w:rFonts w:ascii="JansonText-Roman" w:eastAsiaTheme="minorHAnsi" w:hAnsi="JansonText-Roman" w:cs="JansonText-Roman"/>
            <w:sz w:val="21"/>
            <w:szCs w:val="21"/>
            <w:lang w:eastAsia="en-US"/>
          </w:rPr>
          <w:t xml:space="preserve"> </w:t>
        </w:r>
        <w:r w:rsidR="00C710A6" w:rsidRPr="002978B2">
          <w:rPr>
            <w:rFonts w:ascii="JansonText-Roman" w:eastAsiaTheme="minorHAnsi" w:hAnsi="JansonText-Roman" w:cs="JansonText-Roman"/>
            <w:sz w:val="21"/>
            <w:szCs w:val="21"/>
            <w:lang w:eastAsia="en-US"/>
          </w:rPr>
          <w:t xml:space="preserve">through effective legislation </w:t>
        </w:r>
      </w:ins>
      <w:ins w:id="80" w:author="Iben Nathan" w:date="2019-03-02T13:29:00Z">
        <w:r w:rsidR="00844354">
          <w:rPr>
            <w:rFonts w:ascii="JansonText-Roman" w:eastAsiaTheme="minorHAnsi" w:hAnsi="JansonText-Roman" w:cs="JansonText-Roman"/>
            <w:sz w:val="21"/>
            <w:szCs w:val="21"/>
            <w:lang w:eastAsia="en-US"/>
          </w:rPr>
          <w:t xml:space="preserve">and </w:t>
        </w:r>
      </w:ins>
      <w:commentRangeEnd w:id="78"/>
      <w:r w:rsidR="003869DE">
        <w:rPr>
          <w:rStyle w:val="CommentReference"/>
          <w:rFonts w:asciiTheme="minorHAnsi" w:eastAsiaTheme="minorEastAsia" w:hAnsiTheme="minorHAnsi" w:cstheme="minorBidi"/>
          <w:lang w:eastAsia="en-US"/>
        </w:rPr>
        <w:commentReference w:id="78"/>
      </w:r>
      <w:ins w:id="81" w:author="Iben Nathan" w:date="2019-03-02T13:07:00Z">
        <w:r w:rsidR="00C710A6" w:rsidRPr="002978B2">
          <w:rPr>
            <w:rFonts w:ascii="JansonText-Roman" w:eastAsiaTheme="minorHAnsi" w:hAnsi="JansonText-Roman" w:cs="JansonText-Roman"/>
            <w:sz w:val="21"/>
            <w:szCs w:val="21"/>
            <w:lang w:eastAsia="en-US"/>
          </w:rPr>
          <w:t>otherw</w:t>
        </w:r>
        <w:r w:rsidR="00C710A6">
          <w:rPr>
            <w:rFonts w:ascii="JansonText-Roman" w:eastAsiaTheme="minorHAnsi" w:hAnsi="JansonText-Roman" w:cs="JansonText-Roman"/>
            <w:sz w:val="21"/>
            <w:szCs w:val="21"/>
            <w:lang w:eastAsia="en-US"/>
          </w:rPr>
          <w:t xml:space="preserve">ise by ensuring good governance </w:t>
        </w:r>
        <w:r w:rsidR="00C710A6" w:rsidRPr="002978B2">
          <w:rPr>
            <w:rFonts w:ascii="JansonText-Roman" w:eastAsiaTheme="minorHAnsi" w:hAnsi="JansonText-Roman" w:cs="JansonText-Roman"/>
            <w:sz w:val="21"/>
            <w:szCs w:val="21"/>
            <w:lang w:eastAsia="en-US"/>
          </w:rPr>
          <w:t>(Hydén, 2007; Cheema et al., 2007; Shah and Shah, 2006</w:t>
        </w:r>
        <w:r w:rsidR="00C710A6">
          <w:rPr>
            <w:rFonts w:ascii="JansonText-Roman" w:eastAsiaTheme="minorHAnsi" w:hAnsi="JansonText-Roman" w:cs="JansonText-Roman"/>
            <w:sz w:val="21"/>
            <w:szCs w:val="21"/>
            <w:lang w:eastAsia="en-US"/>
          </w:rPr>
          <w:t>, Nathan and Boon 2007</w:t>
        </w:r>
        <w:r w:rsidR="00C710A6" w:rsidRPr="002978B2">
          <w:rPr>
            <w:rFonts w:ascii="JansonText-Roman" w:eastAsiaTheme="minorHAnsi" w:hAnsi="JansonText-Roman" w:cs="JansonText-Roman"/>
            <w:sz w:val="21"/>
            <w:szCs w:val="21"/>
            <w:lang w:eastAsia="en-US"/>
          </w:rPr>
          <w:t>).</w:t>
        </w:r>
      </w:ins>
      <w:ins w:id="82" w:author="Iben Nathan" w:date="2019-03-02T13:10:00Z">
        <w:r w:rsidR="003E1151">
          <w:rPr>
            <w:rFonts w:ascii="JansonText-Roman" w:eastAsiaTheme="minorHAnsi" w:hAnsi="JansonText-Roman" w:cs="JansonText-Roman"/>
            <w:sz w:val="21"/>
            <w:szCs w:val="21"/>
            <w:lang w:eastAsia="en-US"/>
          </w:rPr>
          <w:t xml:space="preserve">  </w:t>
        </w:r>
        <w:commentRangeStart w:id="83"/>
        <w:r w:rsidR="003E1151">
          <w:rPr>
            <w:rFonts w:ascii="JansonText-Roman" w:eastAsiaTheme="minorHAnsi" w:hAnsi="JansonText-Roman" w:cs="JansonText-Roman"/>
            <w:sz w:val="21"/>
            <w:szCs w:val="21"/>
            <w:lang w:eastAsia="en-US"/>
          </w:rPr>
          <w:t xml:space="preserve">According to the Washington Consensus, </w:t>
        </w:r>
      </w:ins>
      <w:commentRangeEnd w:id="83"/>
      <w:r w:rsidR="000A7743">
        <w:rPr>
          <w:rStyle w:val="CommentReference"/>
          <w:rFonts w:asciiTheme="minorHAnsi" w:eastAsiaTheme="minorEastAsia" w:hAnsiTheme="minorHAnsi" w:cstheme="minorBidi"/>
          <w:lang w:eastAsia="en-US"/>
        </w:rPr>
        <w:commentReference w:id="83"/>
      </w:r>
      <w:del w:id="84" w:author="Iben Nathan" w:date="2019-03-02T13:11:00Z">
        <w:r w:rsidR="00086A27" w:rsidRPr="006D39C1" w:rsidDel="003E1151">
          <w:rPr>
            <w:sz w:val="22"/>
            <w:szCs w:val="22"/>
          </w:rPr>
          <w:delText xml:space="preserve">that </w:delText>
        </w:r>
      </w:del>
      <w:del w:id="85" w:author="Iben Nathan" w:date="2019-03-02T13:02:00Z">
        <w:r w:rsidR="00086A27" w:rsidRPr="006D39C1" w:rsidDel="00C710A6">
          <w:rPr>
            <w:sz w:val="22"/>
            <w:szCs w:val="22"/>
          </w:rPr>
          <w:delText xml:space="preserve">creators </w:delText>
        </w:r>
        <w:r w:rsidR="008111E7" w:rsidRPr="006D39C1" w:rsidDel="00C710A6">
          <w:rPr>
            <w:sz w:val="22"/>
            <w:szCs w:val="22"/>
          </w:rPr>
          <w:delText xml:space="preserve">believed </w:delText>
        </w:r>
        <w:r w:rsidR="00086A27" w:rsidRPr="006D39C1" w:rsidDel="00C710A6">
          <w:rPr>
            <w:sz w:val="22"/>
            <w:szCs w:val="22"/>
          </w:rPr>
          <w:delText xml:space="preserve">they would hasten </w:delText>
        </w:r>
      </w:del>
      <w:ins w:id="86" w:author="Iben Nathan" w:date="2019-03-02T13:18:00Z">
        <w:r w:rsidR="003E1151">
          <w:rPr>
            <w:sz w:val="22"/>
            <w:szCs w:val="22"/>
          </w:rPr>
          <w:t xml:space="preserve"> there was still a belief in the </w:t>
        </w:r>
      </w:ins>
      <w:ins w:id="87" w:author="Iben Nathan" w:date="2019-03-02T13:19:00Z">
        <w:r w:rsidR="00DC08AD">
          <w:rPr>
            <w:sz w:val="22"/>
            <w:szCs w:val="22"/>
          </w:rPr>
          <w:t xml:space="preserve">private </w:t>
        </w:r>
      </w:ins>
      <w:ins w:id="88" w:author="Iben Nathan" w:date="2019-03-02T13:18:00Z">
        <w:r w:rsidR="003E1151">
          <w:rPr>
            <w:sz w:val="22"/>
            <w:szCs w:val="22"/>
          </w:rPr>
          <w:t>market to ensur</w:t>
        </w:r>
      </w:ins>
      <w:ins w:id="89" w:author="Iben Nathan" w:date="2019-03-02T13:19:00Z">
        <w:r w:rsidR="00DC08AD">
          <w:rPr>
            <w:sz w:val="22"/>
            <w:szCs w:val="22"/>
          </w:rPr>
          <w:t>ing</w:t>
        </w:r>
      </w:ins>
      <w:ins w:id="90" w:author="Iben Nathan" w:date="2019-03-02T13:18:00Z">
        <w:r w:rsidR="003E1151">
          <w:rPr>
            <w:sz w:val="22"/>
            <w:szCs w:val="22"/>
          </w:rPr>
          <w:t xml:space="preserve"> </w:t>
        </w:r>
      </w:ins>
      <w:r w:rsidR="008111E7" w:rsidRPr="006D39C1">
        <w:rPr>
          <w:sz w:val="22"/>
          <w:szCs w:val="22"/>
        </w:rPr>
        <w:t>economic growth</w:t>
      </w:r>
      <w:r w:rsidR="003A039F" w:rsidRPr="006D39C1">
        <w:rPr>
          <w:sz w:val="22"/>
          <w:szCs w:val="22"/>
        </w:rPr>
        <w:t xml:space="preserve"> and </w:t>
      </w:r>
      <w:del w:id="91" w:author="Iben Nathan" w:date="2019-03-02T12:59:00Z">
        <w:r w:rsidR="008111E7" w:rsidRPr="006D39C1" w:rsidDel="00C710A6">
          <w:rPr>
            <w:sz w:val="22"/>
            <w:szCs w:val="22"/>
          </w:rPr>
          <w:delText xml:space="preserve"> </w:delText>
        </w:r>
      </w:del>
      <w:r w:rsidR="008111E7" w:rsidRPr="006D39C1">
        <w:rPr>
          <w:sz w:val="22"/>
          <w:szCs w:val="22"/>
        </w:rPr>
        <w:t>social improvements</w:t>
      </w:r>
      <w:del w:id="92" w:author="Iben Nathan" w:date="2019-03-02T13:04:00Z">
        <w:r w:rsidR="008111E7" w:rsidRPr="006D39C1" w:rsidDel="00C710A6">
          <w:rPr>
            <w:sz w:val="22"/>
            <w:szCs w:val="22"/>
          </w:rPr>
          <w:delText xml:space="preserve">, </w:delText>
        </w:r>
        <w:r w:rsidR="00A20B91" w:rsidRPr="006D39C1" w:rsidDel="00C710A6">
          <w:rPr>
            <w:sz w:val="22"/>
            <w:szCs w:val="22"/>
          </w:rPr>
          <w:delText>that</w:delText>
        </w:r>
      </w:del>
      <w:r w:rsidR="00A20B91" w:rsidRPr="006D39C1">
        <w:rPr>
          <w:sz w:val="22"/>
          <w:szCs w:val="22"/>
        </w:rPr>
        <w:t xml:space="preserve"> </w:t>
      </w:r>
      <w:del w:id="93" w:author="Iben Nathan" w:date="2019-03-02T13:18:00Z">
        <w:r w:rsidR="00A20B91" w:rsidRPr="006D39C1" w:rsidDel="003E1151">
          <w:rPr>
            <w:sz w:val="22"/>
            <w:szCs w:val="22"/>
          </w:rPr>
          <w:delText>would</w:delText>
        </w:r>
      </w:del>
      <w:del w:id="94" w:author="Iben Nathan" w:date="2019-03-02T13:04:00Z">
        <w:r w:rsidR="003B5D08" w:rsidRPr="006D39C1" w:rsidDel="00C710A6">
          <w:rPr>
            <w:sz w:val="22"/>
            <w:szCs w:val="22"/>
          </w:rPr>
          <w:delText>, in turn</w:delText>
        </w:r>
      </w:del>
      <w:del w:id="95" w:author="Iben Nathan" w:date="2019-03-02T13:18:00Z">
        <w:r w:rsidR="003B5D08" w:rsidRPr="006D39C1" w:rsidDel="003E1151">
          <w:rPr>
            <w:sz w:val="22"/>
            <w:szCs w:val="22"/>
          </w:rPr>
          <w:delText>,</w:delText>
        </w:r>
      </w:del>
      <w:r w:rsidR="003B5D08" w:rsidRPr="006D39C1">
        <w:rPr>
          <w:sz w:val="22"/>
          <w:szCs w:val="22"/>
        </w:rPr>
        <w:t xml:space="preserve"> </w:t>
      </w:r>
      <w:ins w:id="96" w:author="Iben Nathan" w:date="2019-03-02T13:18:00Z">
        <w:r w:rsidR="003E1151">
          <w:rPr>
            <w:sz w:val="22"/>
            <w:szCs w:val="22"/>
          </w:rPr>
          <w:t xml:space="preserve">but </w:t>
        </w:r>
      </w:ins>
      <w:ins w:id="97" w:author="Iben Nathan" w:date="2019-03-02T13:19:00Z">
        <w:r w:rsidR="00DC08AD">
          <w:rPr>
            <w:sz w:val="22"/>
            <w:szCs w:val="22"/>
          </w:rPr>
          <w:t xml:space="preserve">the rationale </w:t>
        </w:r>
      </w:ins>
      <w:ins w:id="98" w:author="Iben Nathan" w:date="2019-03-02T13:18:00Z">
        <w:r w:rsidR="003E1151">
          <w:rPr>
            <w:sz w:val="22"/>
            <w:szCs w:val="22"/>
          </w:rPr>
          <w:t xml:space="preserve">was that </w:t>
        </w:r>
      </w:ins>
      <w:r w:rsidR="00A20B91" w:rsidRPr="006D39C1">
        <w:rPr>
          <w:sz w:val="22"/>
          <w:szCs w:val="22"/>
        </w:rPr>
        <w:t xml:space="preserve">both </w:t>
      </w:r>
      <w:ins w:id="99" w:author="Iben Nathan" w:date="2019-03-02T13:18:00Z">
        <w:r w:rsidR="003E1151">
          <w:rPr>
            <w:sz w:val="22"/>
            <w:szCs w:val="22"/>
          </w:rPr>
          <w:t xml:space="preserve">would </w:t>
        </w:r>
      </w:ins>
      <w:r w:rsidR="00A20B91" w:rsidRPr="006D39C1">
        <w:rPr>
          <w:sz w:val="22"/>
          <w:szCs w:val="22"/>
        </w:rPr>
        <w:t>benefit from, and reinforce, state capacity and legitimacy</w:t>
      </w:r>
      <w:r w:rsidR="003A039F" w:rsidRPr="006D39C1">
        <w:rPr>
          <w:sz w:val="22"/>
          <w:szCs w:val="22"/>
        </w:rPr>
        <w:t xml:space="preserve">. </w:t>
      </w:r>
      <w:r w:rsidR="00086A27" w:rsidRPr="006D39C1">
        <w:rPr>
          <w:sz w:val="22"/>
          <w:szCs w:val="22"/>
        </w:rPr>
        <w:t>T</w:t>
      </w:r>
      <w:r w:rsidR="004161D7" w:rsidRPr="006D39C1">
        <w:rPr>
          <w:sz w:val="22"/>
          <w:szCs w:val="22"/>
        </w:rPr>
        <w:t xml:space="preserve">he expectation was that </w:t>
      </w:r>
      <w:r w:rsidR="00A20B91" w:rsidRPr="006D39C1">
        <w:rPr>
          <w:sz w:val="22"/>
          <w:szCs w:val="22"/>
        </w:rPr>
        <w:t xml:space="preserve">an increasingly wealthier population, </w:t>
      </w:r>
      <w:ins w:id="100" w:author="Iben Nathan" w:date="2019-03-02T13:20:00Z">
        <w:r w:rsidR="00DC08AD">
          <w:rPr>
            <w:sz w:val="22"/>
            <w:szCs w:val="22"/>
          </w:rPr>
          <w:t xml:space="preserve">- and in particular the private market - </w:t>
        </w:r>
      </w:ins>
      <w:r w:rsidR="00A20B91" w:rsidRPr="006D39C1">
        <w:rPr>
          <w:sz w:val="22"/>
          <w:szCs w:val="22"/>
        </w:rPr>
        <w:t xml:space="preserve">would be able to </w:t>
      </w:r>
      <w:r w:rsidR="004161D7" w:rsidRPr="006D39C1">
        <w:rPr>
          <w:sz w:val="22"/>
          <w:szCs w:val="22"/>
        </w:rPr>
        <w:t xml:space="preserve">demand </w:t>
      </w:r>
      <w:r w:rsidR="00A20B91" w:rsidRPr="006D39C1">
        <w:rPr>
          <w:sz w:val="22"/>
          <w:szCs w:val="22"/>
        </w:rPr>
        <w:t>social services that an</w:t>
      </w:r>
      <w:del w:id="101" w:author="Iben Nathan" w:date="2019-03-02T13:30:00Z">
        <w:r w:rsidR="00A20B91" w:rsidRPr="006D39C1" w:rsidDel="00844354">
          <w:rPr>
            <w:sz w:val="22"/>
            <w:szCs w:val="22"/>
          </w:rPr>
          <w:delText>d</w:delText>
        </w:r>
      </w:del>
      <w:r w:rsidR="00A20B91" w:rsidRPr="006D39C1">
        <w:rPr>
          <w:sz w:val="22"/>
          <w:szCs w:val="22"/>
        </w:rPr>
        <w:t xml:space="preserve"> increasingly resource rich state would be able to provide</w:t>
      </w:r>
      <w:r w:rsidR="00A73562" w:rsidRPr="006D39C1">
        <w:rPr>
          <w:sz w:val="22"/>
          <w:szCs w:val="22"/>
        </w:rPr>
        <w:t xml:space="preserve">. </w:t>
      </w:r>
      <w:commentRangeStart w:id="102"/>
      <w:r w:rsidR="00A73562" w:rsidRPr="006D39C1">
        <w:rPr>
          <w:sz w:val="22"/>
          <w:szCs w:val="22"/>
        </w:rPr>
        <w:t>As a result</w:t>
      </w:r>
      <w:del w:id="103" w:author="Iben Nathan" w:date="2019-03-02T13:21:00Z">
        <w:r w:rsidR="00A73562" w:rsidRPr="006D39C1" w:rsidDel="00DC08AD">
          <w:rPr>
            <w:sz w:val="22"/>
            <w:szCs w:val="22"/>
          </w:rPr>
          <w:delText xml:space="preserve"> the</w:delText>
        </w:r>
      </w:del>
      <w:r w:rsidR="00A73562" w:rsidRPr="006D39C1">
        <w:rPr>
          <w:sz w:val="22"/>
          <w:szCs w:val="22"/>
        </w:rPr>
        <w:t xml:space="preserve"> “effectiveness problem</w:t>
      </w:r>
      <w:ins w:id="104" w:author="Iben Nathan" w:date="2019-03-02T13:21:00Z">
        <w:r w:rsidR="00DC08AD">
          <w:rPr>
            <w:sz w:val="22"/>
            <w:szCs w:val="22"/>
          </w:rPr>
          <w:t>s</w:t>
        </w:r>
      </w:ins>
      <w:r w:rsidR="00A73562" w:rsidRPr="006D39C1">
        <w:rPr>
          <w:sz w:val="22"/>
          <w:szCs w:val="22"/>
        </w:rPr>
        <w:t>”</w:t>
      </w:r>
      <w:commentRangeEnd w:id="102"/>
      <w:r w:rsidR="00983024">
        <w:rPr>
          <w:rStyle w:val="CommentReference"/>
          <w:rFonts w:asciiTheme="minorHAnsi" w:eastAsiaTheme="minorEastAsia" w:hAnsiTheme="minorHAnsi" w:cstheme="minorBidi"/>
          <w:lang w:eastAsia="en-US"/>
        </w:rPr>
        <w:commentReference w:id="102"/>
      </w:r>
      <w:ins w:id="105" w:author="Iben Nathan" w:date="2019-03-02T14:00:00Z">
        <w:r w:rsidR="00786560">
          <w:rPr>
            <w:sz w:val="22"/>
            <w:szCs w:val="22"/>
          </w:rPr>
          <w:t xml:space="preserve"> what effectiveness problems???? </w:t>
        </w:r>
      </w:ins>
      <w:ins w:id="106" w:author="Iben Nathan" w:date="2019-03-02T13:30:00Z">
        <w:r w:rsidR="00844354">
          <w:rPr>
            <w:sz w:val="22"/>
            <w:szCs w:val="22"/>
          </w:rPr>
          <w:t xml:space="preserve"> </w:t>
        </w:r>
      </w:ins>
      <w:del w:id="107" w:author="Iben Nathan" w:date="2019-03-02T13:30:00Z">
        <w:r w:rsidR="00A73562" w:rsidRPr="006D39C1" w:rsidDel="00844354">
          <w:rPr>
            <w:sz w:val="22"/>
            <w:szCs w:val="22"/>
          </w:rPr>
          <w:delText xml:space="preserve"> </w:delText>
        </w:r>
      </w:del>
      <w:commentRangeStart w:id="108"/>
      <w:del w:id="109" w:author="Iben Nathan" w:date="2019-03-02T13:21:00Z">
        <w:r w:rsidR="00A73562" w:rsidRPr="006D39C1" w:rsidDel="00DC08AD">
          <w:rPr>
            <w:sz w:val="22"/>
            <w:szCs w:val="22"/>
          </w:rPr>
          <w:delText xml:space="preserve">of the previous policy design </w:delText>
        </w:r>
        <w:commentRangeEnd w:id="108"/>
        <w:r w:rsidR="00C710A6" w:rsidDel="00DC08AD">
          <w:rPr>
            <w:rStyle w:val="CommentReference"/>
            <w:rFonts w:asciiTheme="minorHAnsi" w:eastAsiaTheme="minorEastAsia" w:hAnsiTheme="minorHAnsi" w:cstheme="minorBidi"/>
            <w:lang w:eastAsia="en-US"/>
          </w:rPr>
          <w:commentReference w:id="108"/>
        </w:r>
      </w:del>
      <w:r w:rsidR="00A73562" w:rsidRPr="006D39C1">
        <w:rPr>
          <w:sz w:val="22"/>
          <w:szCs w:val="22"/>
        </w:rPr>
        <w:t>w</w:t>
      </w:r>
      <w:del w:id="110" w:author="Iben Nathan" w:date="2019-03-02T13:21:00Z">
        <w:r w:rsidR="00A73562" w:rsidRPr="006D39C1" w:rsidDel="00DC08AD">
          <w:rPr>
            <w:sz w:val="22"/>
            <w:szCs w:val="22"/>
          </w:rPr>
          <w:delText>as</w:delText>
        </w:r>
      </w:del>
      <w:ins w:id="111" w:author="Iben Nathan" w:date="2019-03-02T13:21:00Z">
        <w:r w:rsidR="00DC08AD">
          <w:rPr>
            <w:sz w:val="22"/>
            <w:szCs w:val="22"/>
          </w:rPr>
          <w:t>ere</w:t>
        </w:r>
      </w:ins>
      <w:r w:rsidR="00A73562" w:rsidRPr="006D39C1">
        <w:rPr>
          <w:sz w:val="22"/>
          <w:szCs w:val="22"/>
        </w:rPr>
        <w:t xml:space="preserve"> expected to have been resolved </w:t>
      </w:r>
      <w:r w:rsidR="0022325E" w:rsidRPr="006D39C1">
        <w:rPr>
          <w:sz w:val="22"/>
          <w:szCs w:val="22"/>
        </w:rPr>
        <w:fldChar w:fldCharType="begin"/>
      </w:r>
      <w:r w:rsidR="0022325E" w:rsidRPr="006D39C1">
        <w:rPr>
          <w:sz w:val="22"/>
          <w:szCs w:val="22"/>
        </w:rPr>
        <w:instrText xml:space="preserve"> ADDIN EN.CITE &lt;EndNote&gt;&lt;Cite&gt;&lt;Author&gt;Aubut&lt;/Author&gt;&lt;Year&gt;2004&lt;/Year&gt;&lt;RecNum&gt;82351&lt;/RecNum&gt;&lt;DisplayText&gt;(Aubut 2004)&lt;/DisplayText&gt;&lt;record&gt;&lt;rec-number&gt;82351&lt;/rec-number&gt;&lt;foreign-keys&gt;&lt;key app="EN" db-id="zd99pwsezrwdx5ep05ixvswmttr9paate0sd" timestamp="1550455753"&gt;82351&lt;/key&gt;&lt;/foreign-keys&gt;&lt;ref-type name="Report"&gt;27&lt;/ref-type&gt;&lt;contributors&gt;&lt;authors&gt;&lt;author&gt;Julie Aubut&lt;/author&gt;&lt;/authors&gt;&lt;/contributors&gt;&lt;titles&gt;&lt;title&gt;The Good Governance Agenda: Who Wins and Who Loses. Some Empirical Evidence for 2001 &lt;/title&gt;&lt;secondary-title&gt;Focus on the Global South&lt;/secondary-title&gt;&lt;/titles&gt;&lt;dates&gt;&lt;year&gt;2004&lt;/year&gt;&lt;/dates&gt;&lt;publisher&gt;Development Destin Studies Institute&lt;/publisher&gt;&lt;isbn&gt;No.04-48&lt;/isbn&gt;&lt;urls&gt;&lt;/urls&gt;&lt;/record&gt;&lt;/Cite&gt;&lt;/EndNote&gt;</w:instrText>
      </w:r>
      <w:r w:rsidR="0022325E" w:rsidRPr="006D39C1">
        <w:rPr>
          <w:sz w:val="22"/>
          <w:szCs w:val="22"/>
        </w:rPr>
        <w:fldChar w:fldCharType="separate"/>
      </w:r>
      <w:r w:rsidR="0022325E" w:rsidRPr="006D39C1">
        <w:rPr>
          <w:noProof/>
          <w:sz w:val="22"/>
          <w:szCs w:val="22"/>
        </w:rPr>
        <w:t>(Aubut 2004)</w:t>
      </w:r>
      <w:r w:rsidR="0022325E" w:rsidRPr="006D39C1">
        <w:rPr>
          <w:sz w:val="22"/>
          <w:szCs w:val="22"/>
        </w:rPr>
        <w:fldChar w:fldCharType="end"/>
      </w:r>
      <w:r w:rsidR="00A73562" w:rsidRPr="006D39C1">
        <w:rPr>
          <w:sz w:val="22"/>
          <w:szCs w:val="22"/>
        </w:rPr>
        <w:t>.</w:t>
      </w:r>
      <w:r w:rsidR="00A73562" w:rsidRPr="006D39C1">
        <w:rPr>
          <w:rStyle w:val="EndnoteReference"/>
          <w:sz w:val="22"/>
          <w:szCs w:val="22"/>
        </w:rPr>
        <w:endnoteReference w:id="8"/>
      </w:r>
      <w:r w:rsidR="00A73562" w:rsidRPr="006D39C1">
        <w:rPr>
          <w:sz w:val="22"/>
          <w:szCs w:val="22"/>
        </w:rPr>
        <w:t xml:space="preserve">  </w:t>
      </w:r>
      <w:commentRangeStart w:id="112"/>
      <w:del w:id="113" w:author="Iben Nathan" w:date="2019-03-02T13:22:00Z">
        <w:r w:rsidR="000426FC" w:rsidRPr="006D39C1" w:rsidDel="00DC08AD">
          <w:rPr>
            <w:sz w:val="22"/>
            <w:szCs w:val="22"/>
          </w:rPr>
          <w:delText xml:space="preserve">The direct implication for transnational good governance reforms in Cambodia is that it would </w:delText>
        </w:r>
        <w:r w:rsidR="002E3890" w:rsidRPr="006D39C1" w:rsidDel="00DC08AD">
          <w:rPr>
            <w:sz w:val="22"/>
            <w:szCs w:val="22"/>
          </w:rPr>
          <w:delText xml:space="preserve">now be the subject to </w:delText>
        </w:r>
        <w:r w:rsidR="000426FC" w:rsidRPr="006D39C1" w:rsidDel="00DC08AD">
          <w:rPr>
            <w:sz w:val="22"/>
            <w:szCs w:val="22"/>
          </w:rPr>
          <w:delText xml:space="preserve">a “bottom up” finance driven orientation focused on promoting specific good governance subcomponents such as “rule of law”, economic growth, and transparency, rather than </w:delText>
        </w:r>
        <w:r w:rsidR="002E3890" w:rsidRPr="006D39C1" w:rsidDel="00DC08AD">
          <w:rPr>
            <w:sz w:val="22"/>
            <w:szCs w:val="22"/>
          </w:rPr>
          <w:delText xml:space="preserve">macro level reforms such as </w:delText>
        </w:r>
        <w:r w:rsidR="000426FC" w:rsidRPr="006D39C1" w:rsidDel="00DC08AD">
          <w:rPr>
            <w:sz w:val="22"/>
            <w:szCs w:val="22"/>
          </w:rPr>
          <w:delText>imposi</w:delText>
        </w:r>
        <w:r w:rsidR="002E3890" w:rsidRPr="006D39C1" w:rsidDel="00DC08AD">
          <w:rPr>
            <w:sz w:val="22"/>
            <w:szCs w:val="22"/>
          </w:rPr>
          <w:delText xml:space="preserve">tion of </w:delText>
        </w:r>
        <w:commentRangeStart w:id="114"/>
        <w:r w:rsidR="002E3890" w:rsidRPr="006D39C1" w:rsidDel="00DC08AD">
          <w:rPr>
            <w:sz w:val="22"/>
            <w:szCs w:val="22"/>
          </w:rPr>
          <w:delText>w</w:delText>
        </w:r>
        <w:r w:rsidR="00DC677E" w:rsidRPr="006D39C1" w:rsidDel="00DC08AD">
          <w:rPr>
            <w:sz w:val="22"/>
            <w:szCs w:val="22"/>
          </w:rPr>
          <w:delText xml:space="preserve">estern </w:delText>
        </w:r>
        <w:r w:rsidR="002E3890" w:rsidRPr="006D39C1" w:rsidDel="00DC08AD">
          <w:rPr>
            <w:sz w:val="22"/>
            <w:szCs w:val="22"/>
          </w:rPr>
          <w:delText xml:space="preserve">style </w:delText>
        </w:r>
      </w:del>
      <w:commentRangeEnd w:id="114"/>
      <w:r w:rsidR="00DC08AD">
        <w:rPr>
          <w:rStyle w:val="CommentReference"/>
          <w:rFonts w:asciiTheme="minorHAnsi" w:eastAsiaTheme="minorEastAsia" w:hAnsiTheme="minorHAnsi" w:cstheme="minorBidi"/>
          <w:lang w:eastAsia="en-US"/>
        </w:rPr>
        <w:commentReference w:id="114"/>
      </w:r>
      <w:del w:id="115" w:author="Iben Nathan" w:date="2019-03-02T13:22:00Z">
        <w:r w:rsidR="000426FC" w:rsidRPr="006D39C1" w:rsidDel="00DC08AD">
          <w:rPr>
            <w:sz w:val="22"/>
            <w:szCs w:val="22"/>
          </w:rPr>
          <w:delText>constitutional</w:delText>
        </w:r>
        <w:r w:rsidR="002E3890" w:rsidRPr="006D39C1" w:rsidDel="00DC08AD">
          <w:rPr>
            <w:sz w:val="22"/>
            <w:szCs w:val="22"/>
          </w:rPr>
          <w:delText>ism from above.</w:delText>
        </w:r>
      </w:del>
      <w:commentRangeEnd w:id="112"/>
      <w:r w:rsidR="00DC08AD">
        <w:rPr>
          <w:rStyle w:val="CommentReference"/>
          <w:rFonts w:asciiTheme="minorHAnsi" w:eastAsiaTheme="minorEastAsia" w:hAnsiTheme="minorHAnsi" w:cstheme="minorBidi"/>
          <w:lang w:eastAsia="en-US"/>
        </w:rPr>
        <w:commentReference w:id="112"/>
      </w:r>
      <w:ins w:id="116" w:author="Iben Nathan" w:date="2019-03-02T13:24:00Z">
        <w:r w:rsidR="00DC08AD">
          <w:rPr>
            <w:sz w:val="22"/>
            <w:szCs w:val="22"/>
          </w:rPr>
          <w:t xml:space="preserve"> </w:t>
        </w:r>
      </w:ins>
      <w:ins w:id="117" w:author="Iben Nathan" w:date="2019-03-02T13:38:00Z">
        <w:r w:rsidR="00844354">
          <w:rPr>
            <w:sz w:val="22"/>
            <w:szCs w:val="22"/>
          </w:rPr>
          <w:t xml:space="preserve">Accordingly, </w:t>
        </w:r>
      </w:ins>
      <w:ins w:id="118" w:author="Iben Nathan" w:date="2019-03-02T13:35:00Z">
        <w:r w:rsidR="00844354">
          <w:rPr>
            <w:sz w:val="22"/>
            <w:szCs w:val="22"/>
          </w:rPr>
          <w:t xml:space="preserve">UNTAC’s </w:t>
        </w:r>
      </w:ins>
      <w:ins w:id="119" w:author="Iben Nathan" w:date="2019-03-02T13:53:00Z">
        <w:r w:rsidR="00786560">
          <w:rPr>
            <w:sz w:val="22"/>
            <w:szCs w:val="22"/>
          </w:rPr>
          <w:t xml:space="preserve">aimed at </w:t>
        </w:r>
      </w:ins>
      <w:ins w:id="120" w:author="Iben Nathan" w:date="2019-03-02T13:35:00Z">
        <w:r w:rsidR="00844354">
          <w:rPr>
            <w:sz w:val="22"/>
            <w:szCs w:val="22"/>
          </w:rPr>
          <w:t>assist</w:t>
        </w:r>
      </w:ins>
      <w:ins w:id="121" w:author="Iben Nathan" w:date="2019-03-02T13:53:00Z">
        <w:r w:rsidR="00786560">
          <w:rPr>
            <w:sz w:val="22"/>
            <w:szCs w:val="22"/>
          </w:rPr>
          <w:t>ing</w:t>
        </w:r>
      </w:ins>
      <w:ins w:id="122" w:author="Iben Nathan" w:date="2019-03-02T13:35:00Z">
        <w:r w:rsidR="00844354">
          <w:rPr>
            <w:sz w:val="22"/>
            <w:szCs w:val="22"/>
          </w:rPr>
          <w:t xml:space="preserve"> Cambodia to (re) </w:t>
        </w:r>
      </w:ins>
      <w:ins w:id="123" w:author="Iben Nathan" w:date="2019-03-02T13:38:00Z">
        <w:r w:rsidR="00844354">
          <w:rPr>
            <w:sz w:val="22"/>
            <w:szCs w:val="22"/>
          </w:rPr>
          <w:t>“</w:t>
        </w:r>
      </w:ins>
      <w:ins w:id="124" w:author="Iben Nathan" w:date="2019-03-02T13:35:00Z">
        <w:r w:rsidR="00844354">
          <w:rPr>
            <w:sz w:val="22"/>
            <w:szCs w:val="22"/>
          </w:rPr>
          <w:t xml:space="preserve">build its institutions and restoring capacity for good </w:t>
        </w:r>
        <w:commentRangeStart w:id="125"/>
        <w:r w:rsidR="00844354">
          <w:rPr>
            <w:sz w:val="22"/>
            <w:szCs w:val="22"/>
          </w:rPr>
          <w:t>governance</w:t>
        </w:r>
      </w:ins>
      <w:commentRangeEnd w:id="125"/>
      <w:ins w:id="126" w:author="Iben Nathan" w:date="2019-03-02T13:38:00Z">
        <w:r w:rsidR="00844354">
          <w:rPr>
            <w:rStyle w:val="CommentReference"/>
            <w:rFonts w:asciiTheme="minorHAnsi" w:eastAsiaTheme="minorEastAsia" w:hAnsiTheme="minorHAnsi" w:cstheme="minorBidi"/>
            <w:lang w:eastAsia="en-US"/>
          </w:rPr>
          <w:commentReference w:id="125"/>
        </w:r>
        <w:r w:rsidR="00844354">
          <w:rPr>
            <w:sz w:val="22"/>
            <w:szCs w:val="22"/>
          </w:rPr>
          <w:t>”</w:t>
        </w:r>
      </w:ins>
      <w:ins w:id="127" w:author="Iben Nathan" w:date="2019-03-02T13:41:00Z">
        <w:r w:rsidR="001D3F41">
          <w:rPr>
            <w:sz w:val="22"/>
            <w:szCs w:val="22"/>
          </w:rPr>
          <w:t xml:space="preserve"> (</w:t>
        </w:r>
      </w:ins>
      <w:commentRangeStart w:id="128"/>
      <w:ins w:id="129" w:author="Iben Nathan" w:date="2019-03-02T13:43:00Z">
        <w:r w:rsidR="001D3F41">
          <w:rPr>
            <w:sz w:val="22"/>
            <w:szCs w:val="22"/>
          </w:rPr>
          <w:t>Hughes</w:t>
        </w:r>
      </w:ins>
      <w:ins w:id="130" w:author="Iben Nathan" w:date="2019-03-02T13:56:00Z">
        <w:r w:rsidR="00786560">
          <w:rPr>
            <w:sz w:val="22"/>
            <w:szCs w:val="22"/>
          </w:rPr>
          <w:t xml:space="preserve"> 1996</w:t>
        </w:r>
      </w:ins>
      <w:ins w:id="131" w:author="Iben Nathan" w:date="2019-03-02T13:44:00Z">
        <w:r w:rsidR="001D3F41">
          <w:rPr>
            <w:sz w:val="22"/>
            <w:szCs w:val="22"/>
          </w:rPr>
          <w:t>:  73</w:t>
        </w:r>
      </w:ins>
      <w:commentRangeEnd w:id="128"/>
      <w:ins w:id="132" w:author="Iben Nathan" w:date="2019-03-02T13:51:00Z">
        <w:r w:rsidR="001D3F41">
          <w:rPr>
            <w:rStyle w:val="CommentReference"/>
            <w:rFonts w:asciiTheme="minorHAnsi" w:eastAsiaTheme="minorEastAsia" w:hAnsiTheme="minorHAnsi" w:cstheme="minorBidi"/>
            <w:lang w:eastAsia="en-US"/>
          </w:rPr>
          <w:commentReference w:id="128"/>
        </w:r>
      </w:ins>
      <w:ins w:id="133" w:author="Iben Nathan" w:date="2019-03-02T13:41:00Z">
        <w:r w:rsidR="001D3F41">
          <w:rPr>
            <w:sz w:val="22"/>
            <w:szCs w:val="22"/>
          </w:rPr>
          <w:t>)</w:t>
        </w:r>
      </w:ins>
      <w:ins w:id="134" w:author="Iben Nathan" w:date="2019-03-02T13:35:00Z">
        <w:r w:rsidR="00844354">
          <w:rPr>
            <w:sz w:val="22"/>
            <w:szCs w:val="22"/>
          </w:rPr>
          <w:t xml:space="preserve"> </w:t>
        </w:r>
      </w:ins>
      <w:ins w:id="135" w:author="Iben Nathan" w:date="2019-03-02T13:53:00Z">
        <w:r w:rsidR="001D3F41">
          <w:rPr>
            <w:sz w:val="22"/>
            <w:szCs w:val="22"/>
          </w:rPr>
          <w:t>a</w:t>
        </w:r>
      </w:ins>
      <w:ins w:id="136" w:author="Iben Nathan" w:date="2019-03-02T13:40:00Z">
        <w:r w:rsidR="001D3F41">
          <w:rPr>
            <w:sz w:val="22"/>
            <w:szCs w:val="22"/>
          </w:rPr>
          <w:t>nd to “create a new Cambodian government with domestic and international legitimacy,”</w:t>
        </w:r>
      </w:ins>
      <w:ins w:id="137" w:author="Iben Nathan" w:date="2019-03-02T13:41:00Z">
        <w:r w:rsidR="001D3F41">
          <w:rPr>
            <w:sz w:val="22"/>
            <w:szCs w:val="22"/>
          </w:rPr>
          <w:t xml:space="preserve"> (</w:t>
        </w:r>
      </w:ins>
      <w:ins w:id="138" w:author="Iben Nathan" w:date="2019-03-02T13:44:00Z">
        <w:r w:rsidR="001D3F41">
          <w:rPr>
            <w:sz w:val="22"/>
            <w:szCs w:val="22"/>
          </w:rPr>
          <w:t>Hughes</w:t>
        </w:r>
      </w:ins>
      <w:ins w:id="139" w:author="Iben Nathan" w:date="2019-03-02T13:56:00Z">
        <w:r w:rsidR="00786560">
          <w:rPr>
            <w:sz w:val="22"/>
            <w:szCs w:val="22"/>
          </w:rPr>
          <w:t xml:space="preserve"> 1996</w:t>
        </w:r>
      </w:ins>
      <w:ins w:id="140" w:author="Iben Nathan" w:date="2019-03-02T13:44:00Z">
        <w:r w:rsidR="001D3F41">
          <w:rPr>
            <w:sz w:val="22"/>
            <w:szCs w:val="22"/>
          </w:rPr>
          <w:t>: 80)</w:t>
        </w:r>
      </w:ins>
      <w:ins w:id="141" w:author="Iben Nathan" w:date="2019-03-02T14:06:00Z">
        <w:r w:rsidR="00337198">
          <w:rPr>
            <w:sz w:val="22"/>
            <w:szCs w:val="22"/>
          </w:rPr>
          <w:t xml:space="preserve"> and other of the specific good governance subcomponents such as </w:t>
        </w:r>
      </w:ins>
      <w:ins w:id="142" w:author="Iben Nathan" w:date="2019-03-02T14:07:00Z">
        <w:r w:rsidR="00337198">
          <w:rPr>
            <w:sz w:val="22"/>
            <w:szCs w:val="22"/>
          </w:rPr>
          <w:t>“rule of law” and “economic growth</w:t>
        </w:r>
      </w:ins>
      <w:ins w:id="143" w:author="Iben Nathan" w:date="2019-03-02T14:05:00Z">
        <w:r w:rsidR="00337198">
          <w:rPr>
            <w:sz w:val="22"/>
            <w:szCs w:val="22"/>
          </w:rPr>
          <w:t>.</w:t>
        </w:r>
      </w:ins>
      <w:ins w:id="144" w:author="Iben Nathan" w:date="2019-03-02T14:07:00Z">
        <w:r w:rsidR="00337198">
          <w:rPr>
            <w:sz w:val="22"/>
            <w:szCs w:val="22"/>
          </w:rPr>
          <w:t>”</w:t>
        </w:r>
      </w:ins>
      <w:ins w:id="145" w:author="Iben Nathan" w:date="2019-03-02T13:44:00Z">
        <w:r w:rsidR="001D3F41">
          <w:rPr>
            <w:sz w:val="22"/>
            <w:szCs w:val="22"/>
          </w:rPr>
          <w:t xml:space="preserve"> </w:t>
        </w:r>
      </w:ins>
      <w:ins w:id="146" w:author="Iben Nathan" w:date="2019-03-02T14:10:00Z">
        <w:r w:rsidR="00337198">
          <w:rPr>
            <w:sz w:val="22"/>
            <w:szCs w:val="22"/>
          </w:rPr>
          <w:t xml:space="preserve"> Cambodia therefore started out with a constitution based on liberal democracy and a market based economy within the framework of a constitutional monarchy (RGC constitution). </w:t>
        </w:r>
      </w:ins>
    </w:p>
    <w:p w14:paraId="70B68A3B" w14:textId="77777777" w:rsidR="00786560" w:rsidRPr="006D39C1" w:rsidDel="00337198" w:rsidRDefault="00337198" w:rsidP="00337198">
      <w:pPr>
        <w:widowControl w:val="0"/>
        <w:ind w:firstLine="720"/>
        <w:contextualSpacing/>
        <w:mirrorIndents/>
        <w:rPr>
          <w:del w:id="147" w:author="Iben Nathan" w:date="2019-03-02T14:07:00Z"/>
          <w:sz w:val="22"/>
          <w:szCs w:val="22"/>
        </w:rPr>
      </w:pPr>
      <w:ins w:id="148" w:author="Iben Nathan" w:date="2019-03-02T14:10:00Z">
        <w:r>
          <w:rPr>
            <w:sz w:val="22"/>
            <w:szCs w:val="22"/>
          </w:rPr>
          <w:t>However, o</w:t>
        </w:r>
      </w:ins>
      <w:ins w:id="149" w:author="Iben Nathan" w:date="2019-03-02T14:03:00Z">
        <w:r w:rsidR="00786560">
          <w:rPr>
            <w:sz w:val="22"/>
            <w:szCs w:val="22"/>
          </w:rPr>
          <w:t xml:space="preserve">nly few years later, it was clear to most that </w:t>
        </w:r>
      </w:ins>
      <w:ins w:id="150" w:author="Iben Nathan" w:date="2019-03-02T14:05:00Z">
        <w:r>
          <w:rPr>
            <w:sz w:val="22"/>
            <w:szCs w:val="22"/>
          </w:rPr>
          <w:t xml:space="preserve">while </w:t>
        </w:r>
      </w:ins>
      <w:ins w:id="151" w:author="Iben Nathan" w:date="2019-03-02T14:03:00Z">
        <w:r w:rsidR="00786560">
          <w:rPr>
            <w:sz w:val="22"/>
            <w:szCs w:val="22"/>
          </w:rPr>
          <w:t>Cambodia</w:t>
        </w:r>
      </w:ins>
      <w:ins w:id="152" w:author="Iben Nathan" w:date="2019-03-02T14:08:00Z">
        <w:r>
          <w:rPr>
            <w:sz w:val="22"/>
            <w:szCs w:val="22"/>
          </w:rPr>
          <w:t>’s macro</w:t>
        </w:r>
      </w:ins>
      <w:ins w:id="153" w:author="Iben Nathan" w:date="2019-03-02T14:09:00Z">
        <w:r>
          <w:rPr>
            <w:sz w:val="22"/>
            <w:szCs w:val="22"/>
          </w:rPr>
          <w:t>-</w:t>
        </w:r>
      </w:ins>
      <w:ins w:id="154" w:author="Iben Nathan" w:date="2019-03-02T14:08:00Z">
        <w:r>
          <w:rPr>
            <w:sz w:val="22"/>
            <w:szCs w:val="22"/>
          </w:rPr>
          <w:t>economic</w:t>
        </w:r>
      </w:ins>
      <w:ins w:id="155" w:author="Iben Nathan" w:date="2019-03-02T14:03:00Z">
        <w:r w:rsidR="00786560">
          <w:rPr>
            <w:sz w:val="22"/>
            <w:szCs w:val="22"/>
          </w:rPr>
          <w:t xml:space="preserve"> </w:t>
        </w:r>
      </w:ins>
      <w:ins w:id="156" w:author="Iben Nathan" w:date="2019-03-02T14:06:00Z">
        <w:r>
          <w:rPr>
            <w:sz w:val="22"/>
            <w:szCs w:val="22"/>
          </w:rPr>
          <w:t>growth</w:t>
        </w:r>
      </w:ins>
      <w:ins w:id="157" w:author="Iben Nathan" w:date="2019-03-02T14:07:00Z">
        <w:r>
          <w:rPr>
            <w:sz w:val="22"/>
            <w:szCs w:val="22"/>
          </w:rPr>
          <w:t xml:space="preserve"> </w:t>
        </w:r>
      </w:ins>
      <w:ins w:id="158" w:author="Iben Nathan" w:date="2019-03-02T14:08:00Z">
        <w:r>
          <w:rPr>
            <w:sz w:val="22"/>
            <w:szCs w:val="22"/>
          </w:rPr>
          <w:t xml:space="preserve">rates </w:t>
        </w:r>
      </w:ins>
      <w:ins w:id="159" w:author="Iben Nathan" w:date="2019-03-02T14:12:00Z">
        <w:r>
          <w:rPr>
            <w:sz w:val="22"/>
            <w:szCs w:val="22"/>
          </w:rPr>
          <w:t xml:space="preserve">from 1995 and up till today </w:t>
        </w:r>
      </w:ins>
      <w:ins w:id="160" w:author="Iben Nathan" w:date="2019-03-02T14:11:00Z">
        <w:r>
          <w:rPr>
            <w:sz w:val="22"/>
            <w:szCs w:val="22"/>
          </w:rPr>
          <w:t xml:space="preserve">became </w:t>
        </w:r>
      </w:ins>
      <w:ins w:id="161" w:author="Iben Nathan" w:date="2019-03-02T14:08:00Z">
        <w:r>
          <w:rPr>
            <w:sz w:val="22"/>
            <w:szCs w:val="22"/>
          </w:rPr>
          <w:t>one of the fastest in the world</w:t>
        </w:r>
      </w:ins>
      <w:ins w:id="162" w:author="Iben Nathan" w:date="2019-03-02T14:11:00Z">
        <w:r>
          <w:rPr>
            <w:sz w:val="22"/>
            <w:szCs w:val="22"/>
          </w:rPr>
          <w:t xml:space="preserve"> ….</w:t>
        </w:r>
      </w:ins>
      <w:ins w:id="163" w:author="Iben Nathan" w:date="2019-03-02T14:08:00Z">
        <w:r>
          <w:rPr>
            <w:sz w:val="22"/>
            <w:szCs w:val="22"/>
          </w:rPr>
          <w:t xml:space="preserve"> </w:t>
        </w:r>
      </w:ins>
      <w:ins w:id="164" w:author="Iben Nathan" w:date="2019-03-02T14:07:00Z">
        <w:r>
          <w:rPr>
            <w:sz w:val="22"/>
            <w:szCs w:val="22"/>
          </w:rPr>
          <w:t>[</w:t>
        </w:r>
      </w:ins>
      <w:ins w:id="165" w:author="Iben Nathan" w:date="2019-03-02T14:11:00Z">
        <w:r>
          <w:rPr>
            <w:sz w:val="22"/>
            <w:szCs w:val="22"/>
          </w:rPr>
          <w:t>i</w:t>
        </w:r>
      </w:ins>
      <w:ins w:id="166" w:author="Iben Nathan" w:date="2019-03-02T14:08:00Z">
        <w:r>
          <w:rPr>
            <w:sz w:val="22"/>
            <w:szCs w:val="22"/>
          </w:rPr>
          <w:t xml:space="preserve">nsert as </w:t>
        </w:r>
      </w:ins>
      <w:ins w:id="167" w:author="Iben Nathan" w:date="2019-03-02T14:07:00Z">
        <w:r>
          <w:rPr>
            <w:sz w:val="22"/>
            <w:szCs w:val="22"/>
          </w:rPr>
          <w:t>footnote</w:t>
        </w:r>
      </w:ins>
      <w:ins w:id="168" w:author="Iben Nathan" w:date="2019-03-02T14:08:00Z">
        <w:r>
          <w:rPr>
            <w:sz w:val="22"/>
            <w:szCs w:val="22"/>
          </w:rPr>
          <w:t>:</w:t>
        </w:r>
        <w:r w:rsidRPr="00337198">
          <w:rPr>
            <w:sz w:val="22"/>
            <w:szCs w:val="22"/>
          </w:rPr>
          <w:t xml:space="preserve"> </w:t>
        </w:r>
      </w:ins>
    </w:p>
    <w:p w14:paraId="25E1E050" w14:textId="77777777" w:rsidR="00CA33F9" w:rsidRPr="006D39C1" w:rsidDel="00337198" w:rsidRDefault="00CA33F9" w:rsidP="00A253D5">
      <w:pPr>
        <w:autoSpaceDE w:val="0"/>
        <w:autoSpaceDN w:val="0"/>
        <w:adjustRightInd w:val="0"/>
        <w:rPr>
          <w:del w:id="169" w:author="Iben Nathan" w:date="2019-03-02T14:08:00Z"/>
          <w:sz w:val="22"/>
          <w:szCs w:val="22"/>
        </w:rPr>
      </w:pPr>
    </w:p>
    <w:p w14:paraId="65671FAC" w14:textId="77777777" w:rsidR="001701F4" w:rsidDel="00337198" w:rsidRDefault="00C77863" w:rsidP="001701F4">
      <w:pPr>
        <w:widowControl w:val="0"/>
        <w:ind w:firstLine="720"/>
        <w:contextualSpacing/>
        <w:mirrorIndents/>
        <w:rPr>
          <w:del w:id="170" w:author="Iben Nathan" w:date="2019-03-02T14:11:00Z"/>
          <w:sz w:val="22"/>
          <w:szCs w:val="22"/>
        </w:rPr>
      </w:pPr>
      <w:del w:id="171" w:author="Iben Nathan" w:date="2019-03-02T13:54:00Z">
        <w:r w:rsidRPr="006D39C1" w:rsidDel="00786560">
          <w:rPr>
            <w:sz w:val="22"/>
            <w:szCs w:val="22"/>
          </w:rPr>
          <w:delText>T</w:delText>
        </w:r>
        <w:r w:rsidR="00CA33F9" w:rsidRPr="006D39C1" w:rsidDel="00786560">
          <w:rPr>
            <w:sz w:val="22"/>
            <w:szCs w:val="22"/>
          </w:rPr>
          <w:delText>he</w:delText>
        </w:r>
        <w:r w:rsidRPr="006D39C1" w:rsidDel="00786560">
          <w:rPr>
            <w:sz w:val="22"/>
            <w:szCs w:val="22"/>
          </w:rPr>
          <w:delText xml:space="preserve">re is no question that </w:delText>
        </w:r>
        <w:commentRangeStart w:id="172"/>
        <w:r w:rsidRPr="006D39C1" w:rsidDel="00786560">
          <w:rPr>
            <w:sz w:val="22"/>
            <w:szCs w:val="22"/>
          </w:rPr>
          <w:delText>t</w:delText>
        </w:r>
      </w:del>
      <w:del w:id="173" w:author="Iben Nathan" w:date="2019-03-02T13:58:00Z">
        <w:r w:rsidRPr="006D39C1" w:rsidDel="00786560">
          <w:rPr>
            <w:sz w:val="22"/>
            <w:szCs w:val="22"/>
          </w:rPr>
          <w:delText>he</w:delText>
        </w:r>
      </w:del>
      <w:del w:id="174" w:author="Iben Nathan" w:date="2019-03-02T13:53:00Z">
        <w:r w:rsidR="00CA33F9" w:rsidRPr="006D39C1" w:rsidDel="00786560">
          <w:rPr>
            <w:sz w:val="22"/>
            <w:szCs w:val="22"/>
          </w:rPr>
          <w:delText xml:space="preserve"> </w:delText>
        </w:r>
      </w:del>
      <w:del w:id="175" w:author="Iben Nathan" w:date="2019-03-02T13:58:00Z">
        <w:r w:rsidR="00CA33F9" w:rsidRPr="006D39C1" w:rsidDel="00786560">
          <w:rPr>
            <w:sz w:val="22"/>
            <w:szCs w:val="22"/>
          </w:rPr>
          <w:delText xml:space="preserve">emphasis on economic </w:delText>
        </w:r>
        <w:r w:rsidR="00A02BF0" w:rsidRPr="006D39C1" w:rsidDel="00786560">
          <w:rPr>
            <w:sz w:val="22"/>
            <w:szCs w:val="22"/>
          </w:rPr>
          <w:delText xml:space="preserve">development by fostering </w:delText>
        </w:r>
        <w:r w:rsidR="00CA33F9" w:rsidRPr="006D39C1" w:rsidDel="00786560">
          <w:rPr>
            <w:sz w:val="22"/>
            <w:szCs w:val="22"/>
          </w:rPr>
          <w:delText xml:space="preserve">private sector </w:delText>
        </w:r>
        <w:r w:rsidR="00A02BF0" w:rsidRPr="006D39C1" w:rsidDel="00786560">
          <w:rPr>
            <w:sz w:val="22"/>
            <w:szCs w:val="22"/>
          </w:rPr>
          <w:delText xml:space="preserve">investment </w:delText>
        </w:r>
        <w:r w:rsidR="00CA33F9" w:rsidRPr="006D39C1" w:rsidDel="00786560">
          <w:rPr>
            <w:sz w:val="22"/>
            <w:szCs w:val="22"/>
          </w:rPr>
          <w:delText xml:space="preserve">did </w:delText>
        </w:r>
        <w:r w:rsidR="00CA33F9" w:rsidRPr="006D39C1" w:rsidDel="00786560">
          <w:rPr>
            <w:i/>
            <w:iCs/>
            <w:sz w:val="22"/>
            <w:szCs w:val="22"/>
          </w:rPr>
          <w:delText>correlate</w:delText>
        </w:r>
        <w:r w:rsidR="00CA33F9" w:rsidRPr="006D39C1" w:rsidDel="00786560">
          <w:rPr>
            <w:sz w:val="22"/>
            <w:szCs w:val="22"/>
          </w:rPr>
          <w:delText xml:space="preserve"> with significant economic growth</w:delText>
        </w:r>
        <w:commentRangeEnd w:id="172"/>
        <w:r w:rsidR="00786560" w:rsidDel="00786560">
          <w:rPr>
            <w:rStyle w:val="CommentReference"/>
            <w:rFonts w:asciiTheme="minorHAnsi" w:eastAsiaTheme="minorEastAsia" w:hAnsiTheme="minorHAnsi" w:cstheme="minorBidi"/>
            <w:lang w:eastAsia="en-US"/>
          </w:rPr>
          <w:commentReference w:id="172"/>
        </w:r>
      </w:del>
      <w:del w:id="176" w:author="Iben Nathan" w:date="2019-03-02T14:04:00Z">
        <w:r w:rsidR="00A02BF0" w:rsidRPr="006D39C1" w:rsidDel="00337198">
          <w:rPr>
            <w:sz w:val="22"/>
            <w:szCs w:val="22"/>
          </w:rPr>
          <w:delText>.</w:delText>
        </w:r>
        <w:r w:rsidR="00CA33F9" w:rsidRPr="006D39C1" w:rsidDel="00337198">
          <w:rPr>
            <w:sz w:val="22"/>
            <w:szCs w:val="22"/>
          </w:rPr>
          <w:delText xml:space="preserve"> </w:delText>
        </w:r>
        <w:r w:rsidR="00A02BF0" w:rsidRPr="006D39C1" w:rsidDel="00337198">
          <w:rPr>
            <w:sz w:val="22"/>
            <w:szCs w:val="22"/>
          </w:rPr>
          <w:delText xml:space="preserve">For example, </w:delText>
        </w:r>
      </w:del>
      <w:r w:rsidR="00A02BF0" w:rsidRPr="006D39C1">
        <w:rPr>
          <w:sz w:val="22"/>
          <w:szCs w:val="22"/>
        </w:rPr>
        <w:t>f</w:t>
      </w:r>
      <w:r w:rsidR="00CA33F9" w:rsidRPr="006D39C1">
        <w:rPr>
          <w:sz w:val="22"/>
          <w:szCs w:val="22"/>
        </w:rPr>
        <w:t>rom 1995 to 2017 Cambodia</w:t>
      </w:r>
      <w:r w:rsidR="00B64267" w:rsidRPr="006D39C1">
        <w:rPr>
          <w:sz w:val="22"/>
          <w:szCs w:val="22"/>
        </w:rPr>
        <w:t>’s GDP grew by an</w:t>
      </w:r>
      <w:r w:rsidR="00CA33F9" w:rsidRPr="006D39C1">
        <w:rPr>
          <w:sz w:val="22"/>
          <w:szCs w:val="22"/>
        </w:rPr>
        <w:t xml:space="preserve"> average</w:t>
      </w:r>
      <w:r w:rsidR="00B64267" w:rsidRPr="006D39C1">
        <w:rPr>
          <w:sz w:val="22"/>
          <w:szCs w:val="22"/>
        </w:rPr>
        <w:t xml:space="preserve"> of</w:t>
      </w:r>
      <w:r w:rsidR="00CA33F9" w:rsidRPr="006D39C1">
        <w:rPr>
          <w:sz w:val="22"/>
          <w:szCs w:val="22"/>
        </w:rPr>
        <w:t xml:space="preserve"> 7.7 </w:t>
      </w:r>
      <w:r w:rsidR="00B64267" w:rsidRPr="006D39C1">
        <w:rPr>
          <w:sz w:val="22"/>
          <w:szCs w:val="22"/>
        </w:rPr>
        <w:t xml:space="preserve">percent per year, </w:t>
      </w:r>
      <w:r w:rsidR="00CA33F9" w:rsidRPr="006D39C1">
        <w:rPr>
          <w:sz w:val="22"/>
          <w:szCs w:val="22"/>
        </w:rPr>
        <w:t>rank</w:t>
      </w:r>
      <w:r w:rsidR="004B4A9E" w:rsidRPr="006D39C1">
        <w:rPr>
          <w:sz w:val="22"/>
          <w:szCs w:val="22"/>
        </w:rPr>
        <w:t>ed</w:t>
      </w:r>
      <w:r w:rsidR="00CA33F9" w:rsidRPr="006D39C1">
        <w:rPr>
          <w:sz w:val="22"/>
          <w:szCs w:val="22"/>
        </w:rPr>
        <w:t xml:space="preserve"> the 6</w:t>
      </w:r>
      <w:r w:rsidR="00CA33F9" w:rsidRPr="006D39C1">
        <w:rPr>
          <w:sz w:val="22"/>
          <w:szCs w:val="22"/>
          <w:vertAlign w:val="superscript"/>
        </w:rPr>
        <w:t>th</w:t>
      </w:r>
      <w:r w:rsidR="00CA33F9" w:rsidRPr="006D39C1">
        <w:rPr>
          <w:sz w:val="22"/>
          <w:szCs w:val="22"/>
        </w:rPr>
        <w:t xml:space="preserve"> fastest domestic of all countries in the world </w:t>
      </w:r>
      <w:r w:rsidR="00CA33F9" w:rsidRPr="006D39C1">
        <w:rPr>
          <w:sz w:val="22"/>
          <w:szCs w:val="22"/>
        </w:rPr>
        <w:fldChar w:fldCharType="begin"/>
      </w:r>
      <w:r w:rsidR="00CA33F9" w:rsidRPr="006D39C1">
        <w:rPr>
          <w:sz w:val="22"/>
          <w:szCs w:val="22"/>
        </w:rPr>
        <w:instrText xml:space="preserve"> ADDIN EN.CITE &lt;EndNote&gt;&lt;Cite&gt;&lt;Author&gt;World Bank&lt;/Author&gt;&lt;Year&gt;2018&lt;/Year&gt;&lt;RecNum&gt;2391&lt;/RecNum&gt;&lt;DisplayText&gt;(World Bank 2018b)&lt;/DisplayText&gt;&lt;record&gt;&lt;rec-number&gt;2391&lt;/rec-number&gt;&lt;foreign-keys&gt;&lt;key app="EN" db-id="app2xzfei0tws8epas05f2zpdasps9aaaww2" timestamp="1543423964"&gt;2391&lt;/key&gt;&lt;/foreign-keys&gt;&lt;ref-type name="Press Release"&gt;63&lt;/ref-type&gt;&lt;contributors&gt;&lt;authors&gt;&lt;author&gt;World Bank,&lt;/author&gt;&lt;/authors&gt;&lt;/contributors&gt;&lt;titles&gt;&lt;title&gt;High Growth in Cambodia Expected to Continue: World Bank&lt;/title&gt;&lt;/titles&gt;&lt;volume&gt;2018&lt;/volume&gt;&lt;number&gt;November 28&lt;/number&gt;&lt;dates&gt;&lt;year&gt;2018&lt;/year&gt;&lt;pub-dates&gt;&lt;date&gt;May 10&lt;/date&gt;&lt;/pub-dates&gt;&lt;/dates&gt;&lt;urls&gt;&lt;related-urls&gt;&lt;url&gt;https://www.worldbank.org/en/news/press-release/2018/05/10/high-growth-in-cambodia-expected-to-continue-world-bank&lt;/url&gt;&lt;/related-urls&gt;&lt;/urls&gt;&lt;/record&gt;&lt;/Cite&gt;&lt;/EndNote&gt;</w:instrText>
      </w:r>
      <w:r w:rsidR="00CA33F9" w:rsidRPr="006D39C1">
        <w:rPr>
          <w:sz w:val="22"/>
          <w:szCs w:val="22"/>
        </w:rPr>
        <w:fldChar w:fldCharType="separate"/>
      </w:r>
      <w:r w:rsidR="00CA33F9" w:rsidRPr="006D39C1">
        <w:rPr>
          <w:noProof/>
          <w:sz w:val="22"/>
          <w:szCs w:val="22"/>
        </w:rPr>
        <w:t>(World Bank 2018b)</w:t>
      </w:r>
      <w:r w:rsidR="00CA33F9" w:rsidRPr="006D39C1">
        <w:rPr>
          <w:sz w:val="22"/>
          <w:szCs w:val="22"/>
        </w:rPr>
        <w:fldChar w:fldCharType="end"/>
      </w:r>
      <w:r w:rsidR="00285615" w:rsidRPr="006D39C1">
        <w:rPr>
          <w:sz w:val="22"/>
          <w:szCs w:val="22"/>
        </w:rPr>
        <w:t>.</w:t>
      </w:r>
      <w:r w:rsidR="00CA33F9" w:rsidRPr="006D39C1">
        <w:rPr>
          <w:rStyle w:val="EndnoteReference"/>
          <w:sz w:val="22"/>
          <w:szCs w:val="22"/>
        </w:rPr>
        <w:endnoteReference w:id="9"/>
      </w:r>
      <w:r w:rsidR="00285615" w:rsidRPr="006D39C1">
        <w:rPr>
          <w:sz w:val="22"/>
          <w:szCs w:val="22"/>
        </w:rPr>
        <w:t xml:space="preserve"> Today, </w:t>
      </w:r>
      <w:r w:rsidR="00574AF8" w:rsidRPr="006D39C1">
        <w:rPr>
          <w:sz w:val="22"/>
          <w:szCs w:val="22"/>
        </w:rPr>
        <w:t xml:space="preserve">a </w:t>
      </w:r>
      <w:r w:rsidR="00574AF8" w:rsidRPr="006D39C1">
        <w:rPr>
          <w:sz w:val="22"/>
          <w:szCs w:val="22"/>
        </w:rPr>
        <w:lastRenderedPageBreak/>
        <w:t xml:space="preserve">greater share of income stems from value added clothing manufacturing, diversified </w:t>
      </w:r>
      <w:r w:rsidR="00CA33F9" w:rsidRPr="006D39C1">
        <w:rPr>
          <w:sz w:val="22"/>
          <w:szCs w:val="22"/>
        </w:rPr>
        <w:t>agricul</w:t>
      </w:r>
      <w:r w:rsidR="00574AF8" w:rsidRPr="006D39C1">
        <w:rPr>
          <w:sz w:val="22"/>
          <w:szCs w:val="22"/>
        </w:rPr>
        <w:t>ture</w:t>
      </w:r>
      <w:r w:rsidR="00CA33F9" w:rsidRPr="006D39C1">
        <w:rPr>
          <w:sz w:val="22"/>
          <w:szCs w:val="22"/>
        </w:rPr>
        <w:t xml:space="preserve"> product</w:t>
      </w:r>
      <w:r w:rsidR="00574AF8" w:rsidRPr="006D39C1">
        <w:rPr>
          <w:sz w:val="22"/>
          <w:szCs w:val="22"/>
        </w:rPr>
        <w:t xml:space="preserve">, </w:t>
      </w:r>
      <w:r w:rsidR="00CA33F9" w:rsidRPr="006D39C1">
        <w:rPr>
          <w:sz w:val="22"/>
          <w:szCs w:val="22"/>
        </w:rPr>
        <w:t>and rubber</w:t>
      </w:r>
      <w:r w:rsidR="00574AF8" w:rsidRPr="006D39C1">
        <w:rPr>
          <w:sz w:val="22"/>
          <w:szCs w:val="22"/>
        </w:rPr>
        <w:t xml:space="preserve">, with the bulk of these exported to lucrative foreign markets </w:t>
      </w:r>
      <w:r w:rsidR="00CA33F9" w:rsidRPr="006D39C1">
        <w:rPr>
          <w:sz w:val="22"/>
          <w:szCs w:val="22"/>
        </w:rPr>
        <w:fldChar w:fldCharType="begin"/>
      </w:r>
      <w:r w:rsidR="00CA33F9" w:rsidRPr="006D39C1">
        <w:rPr>
          <w:sz w:val="22"/>
          <w:szCs w:val="22"/>
        </w:rPr>
        <w:instrText xml:space="preserve"> ADDIN EN.CITE &lt;EndNote&gt;&lt;Cite&gt;&lt;Author&gt;World Bank&lt;/Author&gt;&lt;Year&gt;2018&lt;/Year&gt;&lt;RecNum&gt;2429&lt;/RecNum&gt;&lt;DisplayText&gt;(World Bank 2018a)&lt;/DisplayText&gt;&lt;record&gt;&lt;rec-number&gt;2429&lt;/rec-number&gt;&lt;foreign-keys&gt;&lt;key app="EN" db-id="app2xzfei0tws8epas05f2zpdasps9aaaww2" timestamp="1549789312"&gt;2429&lt;/key&gt;&lt;/foreign-keys&gt;&lt;ref-type name="Report"&gt;27&lt;/ref-type&gt;&lt;contributors&gt;&lt;authors&gt;&lt;author&gt;World Bank,&lt;/author&gt;&lt;/authors&gt;&lt;tertiary-authors&gt;&lt;author&gt;World Bank Group,&lt;/author&gt;&lt;/tertiary-authors&gt;&lt;subsidiary-authors&gt;&lt;author&gt;Cambodia Country Office, &lt;/author&gt;&lt;/subsidiary-authors&gt;&lt;/contributors&gt;&lt;titles&gt;&lt;title&gt;Cambodia Recent Economic Development and Outlook&lt;/title&gt;&lt;/titles&gt;&lt;pages&gt;1-55&lt;/pages&gt;&lt;dates&gt;&lt;year&gt;2018&lt;/year&gt;&lt;pub-dates&gt;&lt;date&gt;April&lt;/date&gt;&lt;/pub-dates&gt;&lt;/dates&gt;&lt;pub-location&gt;Phnom Penh&lt;/pub-location&gt;&lt;publisher&gt;World Bank&lt;/publisher&gt;&lt;urls&gt;&lt;related-urls&gt;&lt;url&gt;http://documents.worldbank.org/curated/en/740941525786311189/pdf/126030-WP-PUBLIC-may-10-9-am-cambodia-time-Cambodia-Economic-Update-V04.pdf&lt;/url&gt;&lt;/related-urls&gt;&lt;/urls&gt;&lt;/record&gt;&lt;/Cite&gt;&lt;/EndNote&gt;</w:instrText>
      </w:r>
      <w:r w:rsidR="00CA33F9" w:rsidRPr="006D39C1">
        <w:rPr>
          <w:sz w:val="22"/>
          <w:szCs w:val="22"/>
        </w:rPr>
        <w:fldChar w:fldCharType="separate"/>
      </w:r>
      <w:r w:rsidR="00CA33F9" w:rsidRPr="006D39C1">
        <w:rPr>
          <w:noProof/>
          <w:sz w:val="22"/>
          <w:szCs w:val="22"/>
        </w:rPr>
        <w:t>(World Bank 2018a)</w:t>
      </w:r>
      <w:r w:rsidR="00CA33F9" w:rsidRPr="006D39C1">
        <w:rPr>
          <w:sz w:val="22"/>
          <w:szCs w:val="22"/>
        </w:rPr>
        <w:fldChar w:fldCharType="end"/>
      </w:r>
      <w:r w:rsidR="00CA33F9" w:rsidRPr="006D39C1">
        <w:rPr>
          <w:sz w:val="22"/>
          <w:szCs w:val="22"/>
        </w:rPr>
        <w:t>.</w:t>
      </w:r>
      <w:ins w:id="177" w:author="Iben Nathan" w:date="2019-03-02T14:08:00Z">
        <w:r w:rsidR="00337198">
          <w:rPr>
            <w:sz w:val="22"/>
            <w:szCs w:val="22"/>
          </w:rPr>
          <w:t>]</w:t>
        </w:r>
      </w:ins>
      <w:r w:rsidR="00574AF8" w:rsidRPr="006D39C1">
        <w:rPr>
          <w:sz w:val="22"/>
          <w:szCs w:val="22"/>
        </w:rPr>
        <w:t xml:space="preserve"> </w:t>
      </w:r>
      <w:commentRangeStart w:id="178"/>
      <w:del w:id="179" w:author="Iben Nathan" w:date="2019-03-02T13:55:00Z">
        <w:r w:rsidR="00574AF8" w:rsidRPr="006D39C1" w:rsidDel="00786560">
          <w:rPr>
            <w:sz w:val="22"/>
            <w:szCs w:val="22"/>
          </w:rPr>
          <w:delText xml:space="preserve">This stands in contrast to </w:delText>
        </w:r>
        <w:r w:rsidR="006E1C71" w:rsidRPr="006D39C1" w:rsidDel="00786560">
          <w:rPr>
            <w:sz w:val="22"/>
            <w:szCs w:val="22"/>
          </w:rPr>
          <w:delText xml:space="preserve">its </w:delText>
        </w:r>
        <w:r w:rsidR="00574AF8" w:rsidRPr="006D39C1" w:rsidDel="00786560">
          <w:rPr>
            <w:sz w:val="22"/>
            <w:szCs w:val="22"/>
          </w:rPr>
          <w:delText>greater reliance on primary production from forests</w:delText>
        </w:r>
        <w:r w:rsidR="00957FE7" w:rsidRPr="006D39C1" w:rsidDel="00786560">
          <w:rPr>
            <w:sz w:val="22"/>
            <w:szCs w:val="22"/>
          </w:rPr>
          <w:delText xml:space="preserve"> and other natural resources</w:delText>
        </w:r>
        <w:r w:rsidR="006E1C71" w:rsidRPr="006D39C1" w:rsidDel="00786560">
          <w:rPr>
            <w:sz w:val="22"/>
            <w:szCs w:val="22"/>
          </w:rPr>
          <w:delText xml:space="preserve"> two decades earlier. </w:delText>
        </w:r>
        <w:commentRangeEnd w:id="178"/>
        <w:r w:rsidR="00786560" w:rsidDel="00786560">
          <w:rPr>
            <w:rStyle w:val="CommentReference"/>
            <w:rFonts w:asciiTheme="minorHAnsi" w:eastAsiaTheme="minorEastAsia" w:hAnsiTheme="minorHAnsi" w:cstheme="minorBidi"/>
            <w:lang w:eastAsia="en-US"/>
          </w:rPr>
          <w:commentReference w:id="178"/>
        </w:r>
        <w:r w:rsidR="001701F4" w:rsidRPr="006D39C1" w:rsidDel="00786560">
          <w:rPr>
            <w:sz w:val="22"/>
            <w:szCs w:val="22"/>
          </w:rPr>
          <w:delText>During this transition those living in “absolute poverty” declined dramatically</w:delText>
        </w:r>
      </w:del>
      <w:r w:rsidR="001701F4" w:rsidRPr="006D39C1">
        <w:rPr>
          <w:sz w:val="22"/>
          <w:szCs w:val="22"/>
        </w:rPr>
        <w:t>.</w:t>
      </w:r>
      <w:r w:rsidR="001701F4" w:rsidRPr="006D39C1">
        <w:rPr>
          <w:rStyle w:val="EndnoteReference"/>
          <w:sz w:val="22"/>
          <w:szCs w:val="22"/>
        </w:rPr>
        <w:endnoteReference w:id="10"/>
      </w:r>
      <w:r w:rsidR="001701F4" w:rsidRPr="006D39C1">
        <w:rPr>
          <w:color w:val="333333"/>
          <w:sz w:val="22"/>
          <w:szCs w:val="22"/>
        </w:rPr>
        <w:t xml:space="preserve"> </w:t>
      </w:r>
      <w:ins w:id="180" w:author="Iben Nathan" w:date="2019-03-02T14:09:00Z">
        <w:r w:rsidR="00337198">
          <w:rPr>
            <w:color w:val="333333"/>
            <w:sz w:val="22"/>
            <w:szCs w:val="22"/>
          </w:rPr>
          <w:t>]</w:t>
        </w:r>
      </w:ins>
    </w:p>
    <w:p w14:paraId="4036F5AE" w14:textId="77777777" w:rsidR="00337198" w:rsidRDefault="00337198" w:rsidP="001701F4">
      <w:pPr>
        <w:widowControl w:val="0"/>
        <w:ind w:firstLine="720"/>
        <w:contextualSpacing/>
        <w:mirrorIndents/>
        <w:rPr>
          <w:ins w:id="181" w:author="Iben Nathan" w:date="2019-03-02T14:11:00Z"/>
          <w:sz w:val="22"/>
          <w:szCs w:val="22"/>
        </w:rPr>
      </w:pPr>
    </w:p>
    <w:p w14:paraId="177BF924" w14:textId="77777777" w:rsidR="001701F4" w:rsidRPr="006D39C1" w:rsidDel="00337198" w:rsidRDefault="00337198" w:rsidP="00A253D5">
      <w:pPr>
        <w:widowControl w:val="0"/>
        <w:contextualSpacing/>
        <w:mirrorIndents/>
        <w:rPr>
          <w:del w:id="182" w:author="Iben Nathan" w:date="2019-03-02T14:09:00Z"/>
          <w:sz w:val="22"/>
          <w:szCs w:val="22"/>
        </w:rPr>
      </w:pPr>
      <w:ins w:id="183" w:author="Iben Nathan" w:date="2019-03-02T14:11:00Z">
        <w:r>
          <w:rPr>
            <w:sz w:val="22"/>
            <w:szCs w:val="22"/>
          </w:rPr>
          <w:t>…..it’s p</w:t>
        </w:r>
      </w:ins>
      <w:ins w:id="184" w:author="Iben Nathan" w:date="2019-03-02T14:09:00Z">
        <w:r>
          <w:rPr>
            <w:sz w:val="22"/>
            <w:szCs w:val="22"/>
          </w:rPr>
          <w:t xml:space="preserve">olitical system was heading towards what can </w:t>
        </w:r>
      </w:ins>
      <w:ins w:id="185" w:author="Iben Nathan" w:date="2019-03-02T14:10:00Z">
        <w:r>
          <w:rPr>
            <w:sz w:val="22"/>
            <w:szCs w:val="22"/>
          </w:rPr>
          <w:t xml:space="preserve">in reality </w:t>
        </w:r>
      </w:ins>
      <w:ins w:id="186" w:author="Iben Nathan" w:date="2019-03-02T14:09:00Z">
        <w:r>
          <w:rPr>
            <w:sz w:val="22"/>
            <w:szCs w:val="22"/>
          </w:rPr>
          <w:t>best be described as a one-party authoritative state.</w:t>
        </w:r>
      </w:ins>
      <w:ins w:id="187" w:author="Iben Nathan" w:date="2019-03-02T14:12:00Z">
        <w:r>
          <w:rPr>
            <w:sz w:val="22"/>
            <w:szCs w:val="22"/>
          </w:rPr>
          <w:t xml:space="preserve"> </w:t>
        </w:r>
      </w:ins>
    </w:p>
    <w:p w14:paraId="0A11A742" w14:textId="77777777" w:rsidR="00CA33F9" w:rsidRPr="006D39C1" w:rsidDel="00337198" w:rsidRDefault="006E1C71" w:rsidP="001701F4">
      <w:pPr>
        <w:widowControl w:val="0"/>
        <w:ind w:firstLine="720"/>
        <w:contextualSpacing/>
        <w:mirrorIndents/>
        <w:rPr>
          <w:del w:id="188" w:author="Iben Nathan" w:date="2019-03-02T14:14:00Z"/>
          <w:sz w:val="22"/>
          <w:szCs w:val="22"/>
        </w:rPr>
      </w:pPr>
      <w:r w:rsidRPr="006D39C1">
        <w:rPr>
          <w:sz w:val="22"/>
          <w:szCs w:val="22"/>
        </w:rPr>
        <w:t>At the same time</w:t>
      </w:r>
      <w:del w:id="189" w:author="Iben Nathan" w:date="2019-03-02T13:59:00Z">
        <w:r w:rsidRPr="006D39C1" w:rsidDel="00786560">
          <w:rPr>
            <w:sz w:val="22"/>
            <w:szCs w:val="22"/>
          </w:rPr>
          <w:delText xml:space="preserve">, </w:delText>
        </w:r>
        <w:r w:rsidR="004506CA" w:rsidRPr="006D39C1" w:rsidDel="00786560">
          <w:rPr>
            <w:sz w:val="22"/>
            <w:szCs w:val="22"/>
          </w:rPr>
          <w:delText>some have critiqued</w:delText>
        </w:r>
      </w:del>
      <w:r w:rsidR="004506CA" w:rsidRPr="006D39C1">
        <w:rPr>
          <w:sz w:val="22"/>
          <w:szCs w:val="22"/>
        </w:rPr>
        <w:t xml:space="preserve"> </w:t>
      </w:r>
      <w:del w:id="190" w:author="Iben Nathan" w:date="2019-03-02T14:12:00Z">
        <w:r w:rsidR="004506CA" w:rsidRPr="006D39C1" w:rsidDel="00337198">
          <w:rPr>
            <w:sz w:val="22"/>
            <w:szCs w:val="22"/>
          </w:rPr>
          <w:delText xml:space="preserve">this </w:delText>
        </w:r>
      </w:del>
      <w:ins w:id="191" w:author="Iben Nathan" w:date="2019-03-02T14:12:00Z">
        <w:r w:rsidR="00337198">
          <w:rPr>
            <w:sz w:val="22"/>
            <w:szCs w:val="22"/>
          </w:rPr>
          <w:t xml:space="preserve">its economic </w:t>
        </w:r>
      </w:ins>
      <w:r w:rsidR="004506CA" w:rsidRPr="006D39C1">
        <w:rPr>
          <w:sz w:val="22"/>
          <w:szCs w:val="22"/>
        </w:rPr>
        <w:t>growth model</w:t>
      </w:r>
      <w:ins w:id="192" w:author="Iben Nathan" w:date="2019-03-02T14:13:00Z">
        <w:r w:rsidR="00337198">
          <w:rPr>
            <w:sz w:val="22"/>
            <w:szCs w:val="22"/>
          </w:rPr>
          <w:t>, which has not changed much since then,</w:t>
        </w:r>
      </w:ins>
      <w:r w:rsidR="004506CA" w:rsidRPr="006D39C1">
        <w:rPr>
          <w:sz w:val="22"/>
          <w:szCs w:val="22"/>
        </w:rPr>
        <w:t xml:space="preserve"> </w:t>
      </w:r>
      <w:ins w:id="193" w:author="Iben Nathan" w:date="2019-03-02T13:59:00Z">
        <w:r w:rsidR="00786560">
          <w:rPr>
            <w:sz w:val="22"/>
            <w:szCs w:val="22"/>
          </w:rPr>
          <w:t xml:space="preserve">could be criticized </w:t>
        </w:r>
      </w:ins>
      <w:r w:rsidR="004506CA" w:rsidRPr="006D39C1">
        <w:rPr>
          <w:sz w:val="22"/>
          <w:szCs w:val="22"/>
        </w:rPr>
        <w:t>for contributing to a “</w:t>
      </w:r>
      <w:commentRangeStart w:id="194"/>
      <w:r w:rsidR="004506CA" w:rsidRPr="006D39C1">
        <w:rPr>
          <w:sz w:val="22"/>
          <w:szCs w:val="22"/>
        </w:rPr>
        <w:t>wild west</w:t>
      </w:r>
      <w:commentRangeEnd w:id="194"/>
      <w:r w:rsidR="00786560">
        <w:rPr>
          <w:rStyle w:val="CommentReference"/>
          <w:rFonts w:asciiTheme="minorHAnsi" w:eastAsiaTheme="minorEastAsia" w:hAnsiTheme="minorHAnsi" w:cstheme="minorBidi"/>
          <w:lang w:eastAsia="en-US"/>
        </w:rPr>
        <w:commentReference w:id="194"/>
      </w:r>
      <w:r w:rsidR="004506CA" w:rsidRPr="006D39C1">
        <w:rPr>
          <w:sz w:val="22"/>
          <w:szCs w:val="22"/>
        </w:rPr>
        <w:t xml:space="preserve">” </w:t>
      </w:r>
      <w:commentRangeStart w:id="195"/>
      <w:r w:rsidR="004506CA" w:rsidRPr="006D39C1">
        <w:rPr>
          <w:sz w:val="22"/>
          <w:szCs w:val="22"/>
        </w:rPr>
        <w:t>approach</w:t>
      </w:r>
      <w:commentRangeEnd w:id="195"/>
      <w:r w:rsidR="00E71FDF">
        <w:rPr>
          <w:rStyle w:val="CommentReference"/>
          <w:rFonts w:asciiTheme="minorHAnsi" w:eastAsiaTheme="minorEastAsia" w:hAnsiTheme="minorHAnsi" w:cstheme="minorBidi"/>
          <w:lang w:eastAsia="en-US"/>
        </w:rPr>
        <w:commentReference w:id="195"/>
      </w:r>
      <w:r w:rsidR="004506CA" w:rsidRPr="006D39C1">
        <w:rPr>
          <w:sz w:val="22"/>
          <w:szCs w:val="22"/>
        </w:rPr>
        <w:t xml:space="preserve"> in which global capital is so </w:t>
      </w:r>
      <w:r w:rsidR="001701F4" w:rsidRPr="006D39C1">
        <w:rPr>
          <w:sz w:val="22"/>
          <w:szCs w:val="22"/>
        </w:rPr>
        <w:t xml:space="preserve">welcomed </w:t>
      </w:r>
      <w:r w:rsidR="004506CA" w:rsidRPr="006D39C1">
        <w:rPr>
          <w:sz w:val="22"/>
          <w:szCs w:val="22"/>
        </w:rPr>
        <w:t>that it trumps consideration of local peoples’ access to resources</w:t>
      </w:r>
      <w:ins w:id="196" w:author="Iben Nathan" w:date="2019-03-02T14:12:00Z">
        <w:r w:rsidR="00337198">
          <w:rPr>
            <w:sz w:val="22"/>
            <w:szCs w:val="22"/>
          </w:rPr>
          <w:t xml:space="preserve"> as well as of the environment</w:t>
        </w:r>
      </w:ins>
      <w:r w:rsidR="001701F4" w:rsidRPr="006D39C1">
        <w:rPr>
          <w:sz w:val="22"/>
          <w:szCs w:val="22"/>
        </w:rPr>
        <w:t xml:space="preserve">. The result, </w:t>
      </w:r>
      <w:commentRangeStart w:id="197"/>
      <w:del w:id="198" w:author="Iben Nathan" w:date="2019-03-02T14:13:00Z">
        <w:r w:rsidR="001701F4" w:rsidRPr="006D39C1" w:rsidDel="00337198">
          <w:rPr>
            <w:sz w:val="22"/>
            <w:szCs w:val="22"/>
          </w:rPr>
          <w:delText xml:space="preserve">some assert is </w:delText>
        </w:r>
      </w:del>
      <w:commentRangeEnd w:id="197"/>
      <w:r w:rsidR="001F6798">
        <w:rPr>
          <w:rStyle w:val="CommentReference"/>
          <w:rFonts w:asciiTheme="minorHAnsi" w:eastAsiaTheme="minorEastAsia" w:hAnsiTheme="minorHAnsi" w:cstheme="minorBidi"/>
          <w:lang w:eastAsia="en-US"/>
        </w:rPr>
        <w:commentReference w:id="197"/>
      </w:r>
      <w:del w:id="199" w:author="Iben Nathan" w:date="2019-03-02T14:13:00Z">
        <w:r w:rsidR="001701F4" w:rsidRPr="006D39C1" w:rsidDel="00337198">
          <w:rPr>
            <w:sz w:val="22"/>
            <w:szCs w:val="22"/>
          </w:rPr>
          <w:delText xml:space="preserve">(usually </w:delText>
        </w:r>
        <w:commentRangeStart w:id="200"/>
        <w:r w:rsidR="001701F4" w:rsidRPr="006D39C1" w:rsidDel="00337198">
          <w:rPr>
            <w:sz w:val="22"/>
            <w:szCs w:val="22"/>
          </w:rPr>
          <w:delText>legal</w:delText>
        </w:r>
      </w:del>
      <w:commentRangeEnd w:id="200"/>
      <w:r w:rsidR="00337198">
        <w:rPr>
          <w:rStyle w:val="CommentReference"/>
          <w:rFonts w:asciiTheme="minorHAnsi" w:eastAsiaTheme="minorEastAsia" w:hAnsiTheme="minorHAnsi" w:cstheme="minorBidi"/>
          <w:lang w:eastAsia="en-US"/>
        </w:rPr>
        <w:commentReference w:id="200"/>
      </w:r>
      <w:del w:id="201" w:author="Iben Nathan" w:date="2019-03-02T14:13:00Z">
        <w:r w:rsidR="001701F4" w:rsidRPr="006D39C1" w:rsidDel="00337198">
          <w:rPr>
            <w:sz w:val="22"/>
            <w:szCs w:val="22"/>
          </w:rPr>
          <w:delText xml:space="preserve">) </w:delText>
        </w:r>
      </w:del>
      <w:ins w:id="202" w:author="Iben Nathan" w:date="2019-03-02T14:13:00Z">
        <w:r w:rsidR="00337198">
          <w:rPr>
            <w:sz w:val="22"/>
            <w:szCs w:val="22"/>
          </w:rPr>
          <w:t xml:space="preserve">is </w:t>
        </w:r>
      </w:ins>
      <w:ins w:id="203" w:author="Iben Nathan" w:date="2019-03-02T14:30:00Z">
        <w:r w:rsidR="0072795A">
          <w:rPr>
            <w:sz w:val="22"/>
            <w:szCs w:val="22"/>
          </w:rPr>
          <w:t xml:space="preserve">what some refer to as </w:t>
        </w:r>
      </w:ins>
      <w:r w:rsidR="001701F4" w:rsidRPr="006D39C1">
        <w:rPr>
          <w:sz w:val="22"/>
          <w:szCs w:val="22"/>
        </w:rPr>
        <w:t xml:space="preserve">“land grabbing” as capital has flocked in to promote mining, exploit forest resources, and convert forests to other extractive or commercial uses. The result is that </w:t>
      </w:r>
      <w:r w:rsidR="001701F4" w:rsidRPr="006D39C1" w:rsidDel="006B67E5">
        <w:rPr>
          <w:rFonts w:eastAsiaTheme="minorEastAsia"/>
          <w:sz w:val="22"/>
          <w:szCs w:val="22"/>
        </w:rPr>
        <w:t>Cambodia</w:t>
      </w:r>
      <w:r w:rsidR="001701F4" w:rsidRPr="006D39C1">
        <w:rPr>
          <w:rFonts w:eastAsiaTheme="minorEastAsia"/>
          <w:sz w:val="22"/>
          <w:szCs w:val="22"/>
        </w:rPr>
        <w:t xml:space="preserve">’s deforestation rate is </w:t>
      </w:r>
      <w:r w:rsidR="001701F4" w:rsidRPr="006D39C1" w:rsidDel="006B67E5">
        <w:rPr>
          <w:rFonts w:eastAsiaTheme="minorEastAsia"/>
          <w:sz w:val="22"/>
          <w:szCs w:val="22"/>
        </w:rPr>
        <w:t xml:space="preserve">one of the highest globally  </w:t>
      </w:r>
      <w:r w:rsidR="001701F4" w:rsidRPr="006D39C1" w:rsidDel="006B67E5">
        <w:rPr>
          <w:rFonts w:eastAsiaTheme="minorEastAsia"/>
          <w:sz w:val="22"/>
          <w:szCs w:val="22"/>
        </w:rPr>
        <w:fldChar w:fldCharType="begin"/>
      </w:r>
      <w:r w:rsidR="001701F4" w:rsidRPr="006D39C1" w:rsidDel="006B67E5">
        <w:rPr>
          <w:rFonts w:eastAsiaTheme="minorEastAsia"/>
          <w:sz w:val="22"/>
          <w:szCs w:val="22"/>
        </w:rPr>
        <w:instrText xml:space="preserve"> ADDIN EN.CITE &lt;EndNote&gt;&lt;Cite&gt;&lt;Author&gt;Observatory&lt;/Author&gt;&lt;Year&gt;2017&lt;/Year&gt;&lt;RecNum&gt;2278&lt;/RecNum&gt;&lt;DisplayText&gt;(NASA Earth Observatory 2017)&lt;/DisplayText&gt;&lt;record&gt;&lt;rec-number&gt;2278&lt;/rec-number&gt;&lt;foreign-keys&gt;&lt;key app="EN" db-id="app2xzfei0tws8epas05f2zpdasps9aaaww2" timestamp="1543401061"&gt;2278&lt;/key&gt;&lt;/foreign-keys&gt;&lt;ref-type name="Web Page"&gt;12&lt;/ref-type&gt;&lt;contributors&gt;&lt;authors&gt;&lt;author&gt;NASA Earth Observatory, &lt;/author&gt;&lt;/authors&gt;&lt;/contributors&gt;&lt;titles&gt;&lt;title&gt;Cambodia’s Forests Are Disappearing &lt;/title&gt;&lt;/titles&gt;&lt;volume&gt; 2018&lt;/volume&gt;&lt;number&gt;July 18&lt;/number&gt;&lt;dates&gt;&lt;year&gt;2017&lt;/year&gt;&lt;/dates&gt;&lt;urls&gt;&lt;related-urls&gt;&lt;url&gt;https://earthobservatory.nasa.gov/images/89413/cambodias-forests-are-disappearing &lt;/url&gt;&lt;/related-urls&gt;&lt;/urls&gt;&lt;/record&gt;&lt;/Cite&gt;&lt;/EndNote&gt;</w:instrText>
      </w:r>
      <w:r w:rsidR="001701F4" w:rsidRPr="006D39C1" w:rsidDel="006B67E5">
        <w:rPr>
          <w:rFonts w:eastAsiaTheme="minorEastAsia"/>
          <w:sz w:val="22"/>
          <w:szCs w:val="22"/>
        </w:rPr>
        <w:fldChar w:fldCharType="separate"/>
      </w:r>
      <w:r w:rsidR="001701F4" w:rsidRPr="006D39C1" w:rsidDel="006B67E5">
        <w:rPr>
          <w:rFonts w:eastAsiaTheme="minorEastAsia"/>
          <w:noProof/>
          <w:sz w:val="22"/>
          <w:szCs w:val="22"/>
        </w:rPr>
        <w:t>(NASA Earth Observatory 2017)</w:t>
      </w:r>
      <w:r w:rsidR="001701F4" w:rsidRPr="006D39C1" w:rsidDel="006B67E5">
        <w:rPr>
          <w:rFonts w:eastAsiaTheme="minorEastAsia"/>
          <w:sz w:val="22"/>
          <w:szCs w:val="22"/>
        </w:rPr>
        <w:fldChar w:fldCharType="end"/>
      </w:r>
      <w:r w:rsidR="001701F4" w:rsidRPr="006D39C1">
        <w:rPr>
          <w:rFonts w:eastAsiaTheme="minorEastAsia"/>
          <w:sz w:val="22"/>
          <w:szCs w:val="22"/>
        </w:rPr>
        <w:t xml:space="preserve">. Meanwhile, and arguably as a result, inequality is rampant, with </w:t>
      </w:r>
      <w:r w:rsidR="00980FF9" w:rsidRPr="006D39C1">
        <w:rPr>
          <w:color w:val="333333"/>
          <w:sz w:val="22"/>
          <w:szCs w:val="22"/>
        </w:rPr>
        <w:t xml:space="preserve">the absolute number of individuals ranked as </w:t>
      </w:r>
      <w:r w:rsidR="00CA33F9" w:rsidRPr="006D39C1">
        <w:rPr>
          <w:color w:val="333333"/>
          <w:sz w:val="22"/>
          <w:szCs w:val="22"/>
        </w:rPr>
        <w:t>“near-poor” (</w:t>
      </w:r>
      <w:r w:rsidR="00CA33F9" w:rsidRPr="006D39C1">
        <w:rPr>
          <w:i/>
          <w:iCs/>
          <w:color w:val="333333"/>
          <w:sz w:val="22"/>
          <w:szCs w:val="22"/>
        </w:rPr>
        <w:t>ibid</w:t>
      </w:r>
      <w:r w:rsidR="00CA33F9" w:rsidRPr="006D39C1">
        <w:rPr>
          <w:color w:val="333333"/>
          <w:sz w:val="22"/>
          <w:szCs w:val="22"/>
        </w:rPr>
        <w:t>)</w:t>
      </w:r>
      <w:r w:rsidR="00980FF9" w:rsidRPr="006D39C1">
        <w:rPr>
          <w:color w:val="333333"/>
          <w:sz w:val="22"/>
          <w:szCs w:val="22"/>
        </w:rPr>
        <w:t xml:space="preserve"> </w:t>
      </w:r>
      <w:ins w:id="204" w:author="Iben Nathan" w:date="2019-03-02T14:14:00Z">
        <w:r w:rsidR="00337198">
          <w:rPr>
            <w:color w:val="333333"/>
            <w:sz w:val="22"/>
            <w:szCs w:val="22"/>
          </w:rPr>
          <w:t xml:space="preserve">in spite of a considerable decline in estimated </w:t>
        </w:r>
        <w:commentRangeStart w:id="205"/>
        <w:r w:rsidR="00337198">
          <w:rPr>
            <w:color w:val="333333"/>
            <w:sz w:val="22"/>
            <w:szCs w:val="22"/>
          </w:rPr>
          <w:t>poverty rates</w:t>
        </w:r>
      </w:ins>
      <w:commentRangeEnd w:id="205"/>
      <w:r w:rsidR="000443D8">
        <w:rPr>
          <w:rStyle w:val="CommentReference"/>
          <w:rFonts w:asciiTheme="minorHAnsi" w:eastAsiaTheme="minorEastAsia" w:hAnsiTheme="minorHAnsi" w:cstheme="minorBidi"/>
          <w:lang w:eastAsia="en-US"/>
        </w:rPr>
        <w:commentReference w:id="205"/>
      </w:r>
      <w:ins w:id="206" w:author="Iben Nathan" w:date="2019-03-02T14:14:00Z">
        <w:r w:rsidR="00337198">
          <w:rPr>
            <w:color w:val="333333"/>
            <w:sz w:val="22"/>
            <w:szCs w:val="22"/>
          </w:rPr>
          <w:t xml:space="preserve">, </w:t>
        </w:r>
      </w:ins>
      <w:r w:rsidR="00980FF9" w:rsidRPr="006D39C1">
        <w:rPr>
          <w:color w:val="333333"/>
          <w:sz w:val="22"/>
          <w:szCs w:val="22"/>
        </w:rPr>
        <w:t xml:space="preserve">are </w:t>
      </w:r>
      <w:ins w:id="207" w:author="Iben Nathan" w:date="2019-03-02T14:14:00Z">
        <w:r w:rsidR="00337198">
          <w:rPr>
            <w:color w:val="333333"/>
            <w:sz w:val="22"/>
            <w:szCs w:val="22"/>
          </w:rPr>
          <w:t xml:space="preserve">still </w:t>
        </w:r>
      </w:ins>
      <w:r w:rsidR="00980FF9" w:rsidRPr="006D39C1">
        <w:rPr>
          <w:color w:val="333333"/>
          <w:sz w:val="22"/>
          <w:szCs w:val="22"/>
        </w:rPr>
        <w:t xml:space="preserve">estimated to be as high as 4.5 </w:t>
      </w:r>
      <w:ins w:id="208" w:author="Iben Nathan" w:date="2019-03-02T14:14:00Z">
        <w:r w:rsidR="00337198">
          <w:rPr>
            <w:color w:val="333333"/>
            <w:sz w:val="22"/>
            <w:szCs w:val="22"/>
          </w:rPr>
          <w:t xml:space="preserve"> out of </w:t>
        </w:r>
      </w:ins>
      <w:ins w:id="209" w:author="Iben Nathan" w:date="2019-03-02T14:15:00Z">
        <w:r w:rsidR="00337198">
          <w:rPr>
            <w:color w:val="333333"/>
            <w:sz w:val="22"/>
            <w:szCs w:val="22"/>
          </w:rPr>
          <w:t xml:space="preserve">approximately 16 </w:t>
        </w:r>
      </w:ins>
      <w:r w:rsidR="00980FF9" w:rsidRPr="006D39C1">
        <w:rPr>
          <w:color w:val="333333"/>
          <w:sz w:val="22"/>
          <w:szCs w:val="22"/>
        </w:rPr>
        <w:t>million</w:t>
      </w:r>
      <w:ins w:id="210" w:author="Iben Nathan" w:date="2019-03-02T14:15:00Z">
        <w:r w:rsidR="00337198">
          <w:rPr>
            <w:color w:val="333333"/>
            <w:sz w:val="22"/>
            <w:szCs w:val="22"/>
          </w:rPr>
          <w:t xml:space="preserve"> people</w:t>
        </w:r>
      </w:ins>
      <w:del w:id="211" w:author="Iben Nathan" w:date="2019-03-02T14:14:00Z">
        <w:r w:rsidR="001701F4" w:rsidRPr="006D39C1" w:rsidDel="00337198">
          <w:rPr>
            <w:color w:val="333333"/>
            <w:sz w:val="22"/>
            <w:szCs w:val="22"/>
          </w:rPr>
          <w:delText>.</w:delText>
        </w:r>
      </w:del>
    </w:p>
    <w:p w14:paraId="624A45E6" w14:textId="77777777" w:rsidR="000426FC" w:rsidRDefault="000426FC" w:rsidP="00B827D3">
      <w:pPr>
        <w:widowControl w:val="0"/>
        <w:contextualSpacing/>
        <w:mirrorIndents/>
        <w:rPr>
          <w:rFonts w:eastAsiaTheme="minorEastAsia"/>
          <w:sz w:val="22"/>
          <w:szCs w:val="22"/>
        </w:rPr>
      </w:pPr>
    </w:p>
    <w:p w14:paraId="566867DD" w14:textId="77777777" w:rsidR="006D39C1" w:rsidRPr="001039A0" w:rsidRDefault="003724AE" w:rsidP="003724AE">
      <w:pPr>
        <w:widowControl w:val="0"/>
        <w:tabs>
          <w:tab w:val="left" w:pos="720"/>
        </w:tabs>
        <w:ind w:left="1304"/>
        <w:contextualSpacing/>
        <w:mirrorIndents/>
        <w:rPr>
          <w:i/>
          <w:iCs/>
          <w:sz w:val="22"/>
          <w:szCs w:val="22"/>
        </w:rPr>
      </w:pPr>
      <w:r>
        <w:rPr>
          <w:i/>
          <w:iCs/>
          <w:sz w:val="22"/>
          <w:szCs w:val="22"/>
        </w:rPr>
        <w:tab/>
      </w:r>
      <w:r w:rsidR="001E1AE0">
        <w:rPr>
          <w:i/>
          <w:iCs/>
          <w:sz w:val="22"/>
          <w:szCs w:val="22"/>
        </w:rPr>
        <w:t xml:space="preserve">The </w:t>
      </w:r>
      <w:r w:rsidR="00076B51">
        <w:rPr>
          <w:i/>
          <w:iCs/>
          <w:sz w:val="22"/>
          <w:szCs w:val="22"/>
        </w:rPr>
        <w:t>good governance d</w:t>
      </w:r>
      <w:r w:rsidR="001E1AE0">
        <w:rPr>
          <w:i/>
          <w:iCs/>
          <w:sz w:val="22"/>
          <w:szCs w:val="22"/>
        </w:rPr>
        <w:t xml:space="preserve">esign </w:t>
      </w:r>
      <w:r w:rsidR="00076B51">
        <w:rPr>
          <w:i/>
          <w:iCs/>
          <w:sz w:val="22"/>
          <w:szCs w:val="22"/>
        </w:rPr>
        <w:t>c</w:t>
      </w:r>
      <w:r w:rsidR="001E1AE0">
        <w:rPr>
          <w:i/>
          <w:iCs/>
          <w:sz w:val="22"/>
          <w:szCs w:val="22"/>
        </w:rPr>
        <w:t>halleng</w:t>
      </w:r>
      <w:r w:rsidR="00076B51">
        <w:rPr>
          <w:i/>
          <w:iCs/>
          <w:sz w:val="22"/>
          <w:szCs w:val="22"/>
        </w:rPr>
        <w:t>e</w:t>
      </w:r>
      <w:r w:rsidR="001E1AE0">
        <w:rPr>
          <w:i/>
          <w:iCs/>
          <w:sz w:val="22"/>
          <w:szCs w:val="22"/>
        </w:rPr>
        <w:t xml:space="preserve">: synergizing </w:t>
      </w:r>
      <w:r w:rsidR="001039A0" w:rsidRPr="001039A0">
        <w:rPr>
          <w:i/>
          <w:iCs/>
          <w:sz w:val="22"/>
          <w:szCs w:val="22"/>
        </w:rPr>
        <w:t xml:space="preserve">growth </w:t>
      </w:r>
      <w:r w:rsidR="001E1AE0">
        <w:rPr>
          <w:i/>
          <w:iCs/>
          <w:sz w:val="22"/>
          <w:szCs w:val="22"/>
        </w:rPr>
        <w:t xml:space="preserve">with </w:t>
      </w:r>
      <w:r w:rsidR="001039A0" w:rsidRPr="001039A0">
        <w:rPr>
          <w:i/>
          <w:iCs/>
          <w:sz w:val="22"/>
          <w:szCs w:val="22"/>
        </w:rPr>
        <w:t>equalit</w:t>
      </w:r>
      <w:r w:rsidR="001039A0">
        <w:rPr>
          <w:i/>
          <w:iCs/>
          <w:sz w:val="22"/>
          <w:szCs w:val="22"/>
        </w:rPr>
        <w:t>y</w:t>
      </w:r>
      <w:r w:rsidR="001E1AE0">
        <w:rPr>
          <w:i/>
          <w:iCs/>
          <w:sz w:val="22"/>
          <w:szCs w:val="22"/>
        </w:rPr>
        <w:t xml:space="preserve">, balance, </w:t>
      </w:r>
      <w:r>
        <w:rPr>
          <w:i/>
          <w:iCs/>
          <w:sz w:val="22"/>
          <w:szCs w:val="22"/>
        </w:rPr>
        <w:tab/>
      </w:r>
      <w:r w:rsidR="001E1AE0">
        <w:rPr>
          <w:i/>
          <w:iCs/>
          <w:sz w:val="22"/>
          <w:szCs w:val="22"/>
        </w:rPr>
        <w:t>and capacity</w:t>
      </w:r>
      <w:r w:rsidR="001039A0">
        <w:rPr>
          <w:i/>
          <w:iCs/>
          <w:sz w:val="22"/>
          <w:szCs w:val="22"/>
        </w:rPr>
        <w:t xml:space="preserve"> </w:t>
      </w:r>
    </w:p>
    <w:p w14:paraId="7E6564EB" w14:textId="77777777" w:rsidR="006D39C1" w:rsidRPr="00017082" w:rsidRDefault="006D39C1" w:rsidP="00B827D3">
      <w:pPr>
        <w:widowControl w:val="0"/>
        <w:contextualSpacing/>
        <w:mirrorIndents/>
        <w:rPr>
          <w:sz w:val="22"/>
          <w:szCs w:val="22"/>
        </w:rPr>
      </w:pPr>
    </w:p>
    <w:p w14:paraId="12DD9132" w14:textId="77777777" w:rsidR="00453FEF" w:rsidRDefault="001039A0" w:rsidP="00453FEF">
      <w:pPr>
        <w:widowControl w:val="0"/>
        <w:ind w:firstLine="720"/>
        <w:contextualSpacing/>
        <w:mirrorIndents/>
        <w:rPr>
          <w:rFonts w:eastAsiaTheme="minorHAnsi"/>
          <w:color w:val="000000" w:themeColor="text1"/>
          <w:sz w:val="22"/>
          <w:szCs w:val="22"/>
          <w:lang w:eastAsia="en-US"/>
        </w:rPr>
      </w:pPr>
      <w:r>
        <w:rPr>
          <w:sz w:val="22"/>
          <w:szCs w:val="22"/>
        </w:rPr>
        <w:t xml:space="preserve">In response to these </w:t>
      </w:r>
      <w:r w:rsidR="00040658" w:rsidRPr="00017082">
        <w:rPr>
          <w:sz w:val="22"/>
          <w:szCs w:val="22"/>
        </w:rPr>
        <w:t>countervailing impacts</w:t>
      </w:r>
      <w:r w:rsidR="004F5973">
        <w:rPr>
          <w:sz w:val="22"/>
          <w:szCs w:val="22"/>
        </w:rPr>
        <w:t xml:space="preserve"> of success in supporting transnational investment and financing</w:t>
      </w:r>
      <w:r w:rsidR="00040658" w:rsidRPr="00017082">
        <w:rPr>
          <w:sz w:val="22"/>
          <w:szCs w:val="22"/>
        </w:rPr>
        <w:t xml:space="preserve"> </w:t>
      </w:r>
      <w:r>
        <w:rPr>
          <w:color w:val="000000"/>
          <w:sz w:val="22"/>
          <w:szCs w:val="22"/>
        </w:rPr>
        <w:t xml:space="preserve">between economic growth on the one hand, and livelihoods and environment, on the other hand, </w:t>
      </w:r>
      <w:r w:rsidR="004F5973">
        <w:rPr>
          <w:color w:val="000000"/>
          <w:sz w:val="22"/>
          <w:szCs w:val="22"/>
        </w:rPr>
        <w:t>led some</w:t>
      </w:r>
      <w:r w:rsidR="0090592A" w:rsidRPr="00017082">
        <w:rPr>
          <w:color w:val="000000"/>
          <w:sz w:val="22"/>
          <w:szCs w:val="22"/>
        </w:rPr>
        <w:t xml:space="preserve"> applied scholars</w:t>
      </w:r>
      <w:r w:rsidR="004F5973">
        <w:rPr>
          <w:color w:val="000000"/>
          <w:sz w:val="22"/>
          <w:szCs w:val="22"/>
        </w:rPr>
        <w:t>,</w:t>
      </w:r>
      <w:r w:rsidR="0098705B" w:rsidRPr="00017082">
        <w:rPr>
          <w:color w:val="000000"/>
          <w:sz w:val="22"/>
          <w:szCs w:val="22"/>
        </w:rPr>
        <w:t xml:space="preserve"> working on a number of good governance sub component indicators</w:t>
      </w:r>
      <w:r w:rsidR="0090592A" w:rsidRPr="00017082">
        <w:rPr>
          <w:color w:val="000000"/>
          <w:sz w:val="22"/>
          <w:szCs w:val="22"/>
        </w:rPr>
        <w:t xml:space="preserve">, </w:t>
      </w:r>
      <w:r w:rsidR="00B8413E">
        <w:rPr>
          <w:color w:val="000000"/>
          <w:sz w:val="22"/>
          <w:szCs w:val="22"/>
        </w:rPr>
        <w:t xml:space="preserve">have </w:t>
      </w:r>
      <w:r w:rsidR="00D93833" w:rsidRPr="00017082">
        <w:rPr>
          <w:color w:val="000000"/>
          <w:sz w:val="22"/>
          <w:szCs w:val="22"/>
        </w:rPr>
        <w:t>reinforce</w:t>
      </w:r>
      <w:r w:rsidR="00B8413E">
        <w:rPr>
          <w:color w:val="000000"/>
          <w:sz w:val="22"/>
          <w:szCs w:val="22"/>
        </w:rPr>
        <w:t>d</w:t>
      </w:r>
      <w:r w:rsidR="00D93833" w:rsidRPr="00017082">
        <w:rPr>
          <w:color w:val="000000"/>
          <w:sz w:val="22"/>
          <w:szCs w:val="22"/>
        </w:rPr>
        <w:t xml:space="preserve"> the good governance norm complex by </w:t>
      </w:r>
      <w:r w:rsidR="004F5973">
        <w:rPr>
          <w:color w:val="000000"/>
          <w:sz w:val="22"/>
          <w:szCs w:val="22"/>
        </w:rPr>
        <w:t xml:space="preserve">focusing on </w:t>
      </w:r>
      <w:r w:rsidR="0090592A" w:rsidRPr="00017082">
        <w:rPr>
          <w:i/>
          <w:iCs/>
          <w:color w:val="000000"/>
          <w:sz w:val="22"/>
          <w:szCs w:val="22"/>
        </w:rPr>
        <w:t>design</w:t>
      </w:r>
      <w:r w:rsidR="0090592A" w:rsidRPr="00017082">
        <w:rPr>
          <w:color w:val="000000"/>
          <w:sz w:val="22"/>
          <w:szCs w:val="22"/>
        </w:rPr>
        <w:t xml:space="preserve"> </w:t>
      </w:r>
      <w:r w:rsidR="004F5973">
        <w:rPr>
          <w:color w:val="000000"/>
          <w:sz w:val="22"/>
          <w:szCs w:val="22"/>
        </w:rPr>
        <w:t>challenges of extant efforts to attract global capital</w:t>
      </w:r>
      <w:r w:rsidR="0090592A" w:rsidRPr="00017082">
        <w:rPr>
          <w:color w:val="000000"/>
          <w:sz w:val="22"/>
          <w:szCs w:val="22"/>
        </w:rPr>
        <w:t xml:space="preserve">. For instance, </w:t>
      </w:r>
      <w:r w:rsidR="006F4F7F" w:rsidRPr="00017082">
        <w:rPr>
          <w:color w:val="000000"/>
          <w:sz w:val="22"/>
          <w:szCs w:val="22"/>
        </w:rPr>
        <w:t xml:space="preserve">Sothan </w:t>
      </w:r>
      <w:r w:rsidR="0022325E" w:rsidRPr="00017082">
        <w:rPr>
          <w:color w:val="000000"/>
          <w:sz w:val="22"/>
          <w:szCs w:val="22"/>
        </w:rPr>
        <w:fldChar w:fldCharType="begin"/>
      </w:r>
      <w:r w:rsidR="0022325E" w:rsidRPr="00017082">
        <w:rPr>
          <w:color w:val="000000"/>
          <w:sz w:val="22"/>
          <w:szCs w:val="22"/>
        </w:rPr>
        <w:instrText xml:space="preserve"> ADDIN EN.CITE &lt;EndNote&gt;&lt;Cite ExcludeAuth="1"&gt;&lt;Author&gt;Sothan&lt;/Author&gt;&lt;Year&gt;2018&lt;/Year&gt;&lt;RecNum&gt;82340&lt;/RecNum&gt;&lt;DisplayText&gt;(2018)&lt;/DisplayText&gt;&lt;record&gt;&lt;rec-number&gt;82340&lt;/rec-number&gt;&lt;foreign-keys&gt;&lt;key app="EN" db-id="zd99pwsezrwdx5ep05ixvswmttr9paate0sd" timestamp="1550337985"&gt;82340&lt;/key&gt;&lt;/foreign-keys&gt;&lt;ref-type name="Journal Article"&gt;17&lt;/ref-type&gt;&lt;contributors&gt;&lt;authors&gt;&lt;author&gt;Seng Sothan&lt;/author&gt;&lt;/authors&gt;&lt;/contributors&gt;&lt;titles&gt;&lt;title&gt;Foreign aid and economic growth: evidence from Cambodia&lt;/title&gt;&lt;secondary-title&gt;The Journal of International Trade &amp;amp; Economic Development: An International and Comparative Review&lt;/secondary-title&gt;&lt;/titles&gt;&lt;periodical&gt;&lt;full-title&gt;The Journal of International Trade &amp;amp; Economic Development: An International and Comparative Review&lt;/full-title&gt;&lt;/periodical&gt;&lt;volume&gt;27&lt;/volume&gt;&lt;number&gt;2&lt;/number&gt;&lt;dates&gt;&lt;year&gt;2018&lt;/year&gt;&lt;/dates&gt;&lt;urls&gt;&lt;related-urls&gt;&lt;url&gt; https://doi.org/10.1080/09638199.2017.1349167&lt;/url&gt;&lt;/related-urls&gt;&lt;/urls&gt;&lt;/record&gt;&lt;/Cite&gt;&lt;/EndNote&gt;</w:instrText>
      </w:r>
      <w:r w:rsidR="0022325E" w:rsidRPr="00017082">
        <w:rPr>
          <w:color w:val="000000"/>
          <w:sz w:val="22"/>
          <w:szCs w:val="22"/>
        </w:rPr>
        <w:fldChar w:fldCharType="separate"/>
      </w:r>
      <w:r w:rsidR="0022325E" w:rsidRPr="00017082">
        <w:rPr>
          <w:noProof/>
          <w:color w:val="000000"/>
          <w:sz w:val="22"/>
          <w:szCs w:val="22"/>
        </w:rPr>
        <w:t>(2018)</w:t>
      </w:r>
      <w:r w:rsidR="0022325E" w:rsidRPr="00017082">
        <w:rPr>
          <w:color w:val="000000"/>
          <w:sz w:val="22"/>
          <w:szCs w:val="22"/>
        </w:rPr>
        <w:fldChar w:fldCharType="end"/>
      </w:r>
      <w:r w:rsidR="0098705B" w:rsidRPr="00017082">
        <w:rPr>
          <w:color w:val="000000"/>
          <w:sz w:val="22"/>
          <w:szCs w:val="22"/>
        </w:rPr>
        <w:t xml:space="preserve"> </w:t>
      </w:r>
      <w:r w:rsidR="000D3F7B" w:rsidRPr="00017082">
        <w:rPr>
          <w:color w:val="000000"/>
          <w:sz w:val="22"/>
          <w:szCs w:val="22"/>
        </w:rPr>
        <w:t>argued</w:t>
      </w:r>
      <w:r w:rsidR="008B56C5">
        <w:rPr>
          <w:color w:val="000000"/>
          <w:sz w:val="22"/>
          <w:szCs w:val="22"/>
        </w:rPr>
        <w:t>, following research on government financial aid versus private sector engagement,</w:t>
      </w:r>
      <w:r w:rsidR="000D3F7B" w:rsidRPr="00017082">
        <w:rPr>
          <w:color w:val="000000"/>
          <w:sz w:val="22"/>
          <w:szCs w:val="22"/>
        </w:rPr>
        <w:t xml:space="preserve"> that </w:t>
      </w:r>
      <w:r w:rsidR="008B56C5">
        <w:rPr>
          <w:color w:val="000000"/>
          <w:sz w:val="22"/>
          <w:szCs w:val="22"/>
        </w:rPr>
        <w:t xml:space="preserve">transnational efforts ought to focus governments in creating “good governance” principles, such as low taxes and a legal enabling environment emphasizing “open trade” in order to attract capital, rather than directly providing </w:t>
      </w:r>
      <w:r w:rsidR="0098705B" w:rsidRPr="00017082">
        <w:rPr>
          <w:color w:val="000000" w:themeColor="text1"/>
          <w:sz w:val="22"/>
          <w:szCs w:val="22"/>
        </w:rPr>
        <w:t>“foreign aid”</w:t>
      </w:r>
      <w:r w:rsidR="008B56C5">
        <w:rPr>
          <w:color w:val="000000" w:themeColor="text1"/>
          <w:sz w:val="22"/>
          <w:szCs w:val="22"/>
        </w:rPr>
        <w:t xml:space="preserve"> which he found to have </w:t>
      </w:r>
      <w:r w:rsidR="000D3F7B" w:rsidRPr="00017082">
        <w:rPr>
          <w:color w:val="000000" w:themeColor="text1"/>
          <w:sz w:val="22"/>
          <w:szCs w:val="22"/>
        </w:rPr>
        <w:t>negative long run</w:t>
      </w:r>
      <w:r w:rsidR="008B56C5">
        <w:rPr>
          <w:color w:val="000000" w:themeColor="text1"/>
          <w:sz w:val="22"/>
          <w:szCs w:val="22"/>
        </w:rPr>
        <w:t xml:space="preserve"> economic impacts</w:t>
      </w:r>
      <w:r w:rsidR="00462538">
        <w:rPr>
          <w:color w:val="000000" w:themeColor="text1"/>
          <w:sz w:val="22"/>
          <w:szCs w:val="22"/>
        </w:rPr>
        <w:t xml:space="preserve">. </w:t>
      </w:r>
      <w:r w:rsidR="009C6109">
        <w:rPr>
          <w:color w:val="000000" w:themeColor="text1"/>
          <w:sz w:val="22"/>
          <w:szCs w:val="22"/>
        </w:rPr>
        <w:t>Likewise others targeted domestic and transnational efforts to identify which crops and sectors, such as rice</w:t>
      </w:r>
      <w:r w:rsidR="000D3F7B" w:rsidRPr="00017082">
        <w:rPr>
          <w:color w:val="000000" w:themeColor="text1"/>
          <w:sz w:val="22"/>
          <w:szCs w:val="22"/>
        </w:rPr>
        <w:t xml:space="preserve"> </w:t>
      </w:r>
      <w:r w:rsidR="009C6109">
        <w:rPr>
          <w:rFonts w:eastAsiaTheme="minorHAnsi"/>
          <w:sz w:val="22"/>
          <w:szCs w:val="22"/>
        </w:rPr>
        <w:t>might foster the greatest likelihood of</w:t>
      </w:r>
      <w:r w:rsidR="00DC5ACF" w:rsidRPr="00017082">
        <w:rPr>
          <w:rFonts w:eastAsiaTheme="minorHAnsi"/>
          <w:sz w:val="22"/>
          <w:szCs w:val="22"/>
        </w:rPr>
        <w:t xml:space="preserve"> economic diversification</w:t>
      </w:r>
      <w:r w:rsidR="009C6109">
        <w:rPr>
          <w:rFonts w:eastAsiaTheme="minorHAnsi"/>
          <w:sz w:val="22"/>
          <w:szCs w:val="22"/>
        </w:rPr>
        <w:t xml:space="preserve">, </w:t>
      </w:r>
      <w:r w:rsidR="00DC5ACF" w:rsidRPr="00017082">
        <w:rPr>
          <w:rFonts w:eastAsiaTheme="minorHAnsi"/>
          <w:sz w:val="22"/>
          <w:szCs w:val="22"/>
        </w:rPr>
        <w:t xml:space="preserve">enhanced manufacturing, and employment </w:t>
      </w:r>
      <w:r w:rsidR="009C6109">
        <w:rPr>
          <w:rFonts w:eastAsiaTheme="minorHAnsi"/>
          <w:sz w:val="22"/>
          <w:szCs w:val="22"/>
        </w:rPr>
        <w:t xml:space="preserve">even in times of </w:t>
      </w:r>
      <w:r w:rsidR="001E5310">
        <w:rPr>
          <w:rFonts w:eastAsiaTheme="minorHAnsi"/>
          <w:sz w:val="22"/>
          <w:szCs w:val="22"/>
        </w:rPr>
        <w:t>“</w:t>
      </w:r>
      <w:r w:rsidR="00DC5ACF" w:rsidRPr="001E5310">
        <w:rPr>
          <w:rFonts w:eastAsiaTheme="minorHAnsi"/>
          <w:sz w:val="22"/>
          <w:szCs w:val="22"/>
          <w:lang w:eastAsia="en-US"/>
        </w:rPr>
        <w:t>weak governance</w:t>
      </w:r>
      <w:r w:rsidR="001E5310">
        <w:rPr>
          <w:rFonts w:eastAsiaTheme="minorHAnsi"/>
          <w:sz w:val="22"/>
          <w:szCs w:val="22"/>
          <w:lang w:eastAsia="en-US"/>
        </w:rPr>
        <w:t>”</w:t>
      </w:r>
      <w:r w:rsidR="00831C60">
        <w:rPr>
          <w:rFonts w:eastAsiaTheme="minorHAnsi"/>
          <w:sz w:val="22"/>
          <w:szCs w:val="22"/>
          <w:lang w:eastAsia="en-US"/>
        </w:rPr>
        <w:t xml:space="preserve"> </w:t>
      </w:r>
      <w:r w:rsidR="00831C60" w:rsidRPr="00017082">
        <w:rPr>
          <w:rFonts w:eastAsiaTheme="minorHAnsi"/>
          <w:sz w:val="22"/>
          <w:szCs w:val="22"/>
        </w:rPr>
        <w:fldChar w:fldCharType="begin"/>
      </w:r>
      <w:r w:rsidR="00831C60" w:rsidRPr="00017082">
        <w:rPr>
          <w:rFonts w:eastAsiaTheme="minorHAnsi"/>
          <w:sz w:val="22"/>
          <w:szCs w:val="22"/>
        </w:rPr>
        <w:instrText xml:space="preserve"> ADDIN EN.CITE &lt;EndNote&gt;&lt;Cite&gt;&lt;Author&gt;Chhair&lt;/Author&gt;&lt;Year&gt;2004&lt;/Year&gt;&lt;RecNum&gt;82349&lt;/RecNum&gt;&lt;DisplayText&gt;(Chhair and Ung 2004)&lt;/DisplayText&gt;&lt;record&gt;&lt;rec-number&gt;82349&lt;/rec-number&gt;&lt;foreign-keys&gt;&lt;key app="EN" db-id="zd99pwsezrwdx5ep05ixvswmttr9paate0sd" timestamp="1550340208"&gt;82349&lt;/key&gt;&lt;/foreign-keys&gt;&lt;ref-type name="Report"&gt;27&lt;/ref-type&gt;&lt;contributors&gt;&lt;authors&gt;&lt;author&gt;Sokty Chhair&lt;/author&gt;&lt;author&gt;Luyna Ung&lt;/author&gt;&lt;/authors&gt;&lt;subsidiary-authors&gt;&lt;author&gt;United Nations University&lt;/author&gt;&lt;author&gt;Unu-Wider World Institue for Development&lt;/author&gt;&lt;author&gt;Africa Growth Initiative at Brookings&lt;/author&gt;&lt;author&gt;African Development Bank&lt;/author&gt;&lt;/subsidiary-authors&gt;&lt;/contributors&gt;&lt;titles&gt;&lt;title&gt;Economic history of industrialization in Cambodia&lt;/title&gt;&lt;/titles&gt;&lt;keywords&gt;&lt;keyword&gt;Keywords: industrialization, mixed economy, cooperative, garment sector, Cambodia JEL classification: L2, L52&lt;/keyword&gt;&lt;/keywords&gt;&lt;dates&gt;&lt;year&gt;2004&lt;/year&gt;&lt;/dates&gt;&lt;urls&gt;&lt;/urls&gt;&lt;/record&gt;&lt;/Cite&gt;&lt;/EndNote&gt;</w:instrText>
      </w:r>
      <w:r w:rsidR="00831C60" w:rsidRPr="00017082">
        <w:rPr>
          <w:rFonts w:eastAsiaTheme="minorHAnsi"/>
          <w:sz w:val="22"/>
          <w:szCs w:val="22"/>
        </w:rPr>
        <w:fldChar w:fldCharType="separate"/>
      </w:r>
      <w:r w:rsidR="00831C60" w:rsidRPr="00017082">
        <w:rPr>
          <w:rFonts w:eastAsiaTheme="minorHAnsi"/>
          <w:noProof/>
          <w:sz w:val="22"/>
          <w:szCs w:val="22"/>
        </w:rPr>
        <w:t>(Chhair and Ung 2004)</w:t>
      </w:r>
      <w:r w:rsidR="00831C60" w:rsidRPr="00017082">
        <w:rPr>
          <w:rFonts w:eastAsiaTheme="minorHAnsi"/>
          <w:sz w:val="22"/>
          <w:szCs w:val="22"/>
        </w:rPr>
        <w:fldChar w:fldCharType="end"/>
      </w:r>
      <w:r w:rsidR="00DC5ACF" w:rsidRPr="001E5310">
        <w:rPr>
          <w:rFonts w:eastAsiaTheme="minorHAnsi"/>
          <w:sz w:val="22"/>
          <w:szCs w:val="22"/>
          <w:lang w:eastAsia="en-US"/>
        </w:rPr>
        <w:t>.</w:t>
      </w:r>
      <w:r w:rsidR="00DC5ACF" w:rsidRPr="00017082">
        <w:rPr>
          <w:rFonts w:eastAsiaTheme="minorHAnsi"/>
          <w:sz w:val="22"/>
          <w:szCs w:val="22"/>
          <w:lang w:eastAsia="en-US"/>
        </w:rPr>
        <w:t xml:space="preserve"> </w:t>
      </w:r>
      <w:r w:rsidR="009C6109">
        <w:rPr>
          <w:color w:val="000000" w:themeColor="text1"/>
          <w:sz w:val="22"/>
          <w:szCs w:val="22"/>
        </w:rPr>
        <w:t xml:space="preserve">In part for these reasons, </w:t>
      </w:r>
      <w:r w:rsidR="000D3F7B" w:rsidRPr="00017082">
        <w:rPr>
          <w:color w:val="000000" w:themeColor="text1"/>
          <w:sz w:val="22"/>
          <w:szCs w:val="22"/>
        </w:rPr>
        <w:t>i</w:t>
      </w:r>
      <w:r w:rsidR="000D3F7B" w:rsidRPr="00017082">
        <w:rPr>
          <w:rFonts w:eastAsiaTheme="minorHAnsi"/>
          <w:color w:val="000000" w:themeColor="text1"/>
          <w:sz w:val="22"/>
          <w:szCs w:val="22"/>
          <w:lang w:eastAsia="en-US"/>
        </w:rPr>
        <w:t>n the 1990s Cambodia “</w:t>
      </w:r>
      <w:r w:rsidR="00BB6691" w:rsidRPr="00017082">
        <w:rPr>
          <w:rFonts w:eastAsiaTheme="minorHAnsi"/>
          <w:color w:val="000000" w:themeColor="text1"/>
          <w:sz w:val="22"/>
          <w:szCs w:val="22"/>
          <w:lang w:eastAsia="en-US"/>
        </w:rPr>
        <w:t>took steps to liberalize the environment for private</w:t>
      </w:r>
      <w:r w:rsidR="00FD1363" w:rsidRPr="00017082">
        <w:rPr>
          <w:rFonts w:eastAsiaTheme="minorHAnsi"/>
          <w:color w:val="000000" w:themeColor="text1"/>
          <w:sz w:val="22"/>
          <w:szCs w:val="22"/>
          <w:lang w:eastAsia="en-US"/>
        </w:rPr>
        <w:t xml:space="preserve"> </w:t>
      </w:r>
      <w:r w:rsidR="00BB6691" w:rsidRPr="00017082">
        <w:rPr>
          <w:rFonts w:eastAsiaTheme="minorHAnsi"/>
          <w:color w:val="000000" w:themeColor="text1"/>
          <w:sz w:val="22"/>
          <w:szCs w:val="22"/>
          <w:lang w:eastAsia="en-US"/>
        </w:rPr>
        <w:t>sector investment</w:t>
      </w:r>
      <w:r w:rsidR="003335F9">
        <w:rPr>
          <w:rFonts w:eastAsiaTheme="minorHAnsi"/>
          <w:color w:val="000000" w:themeColor="text1"/>
          <w:sz w:val="22"/>
          <w:szCs w:val="22"/>
          <w:lang w:eastAsia="en-US"/>
        </w:rPr>
        <w:t xml:space="preserve">” </w:t>
      </w:r>
      <w:r w:rsidR="003335F9" w:rsidRPr="00017082">
        <w:rPr>
          <w:color w:val="000000" w:themeColor="text1"/>
          <w:sz w:val="22"/>
          <w:szCs w:val="22"/>
        </w:rPr>
        <w:fldChar w:fldCharType="begin">
          <w:fldData xml:space="preserve">PEVuZE5vdGU+PENpdGU+PEF1dGhvcj5Hcmltc2RpdGNoPC9BdXRob3I+PFllYXI+MjAxNjwvWWVh
cj48UmVjTnVtPjgyMzQxPC9SZWNOdW0+PERpc3BsYXlUZXh0PihHcmltc2RpdGNoIDIwMTYpPC9E
aXNwbGF5VGV4dD48cmVjb3JkPjxyZWMtbnVtYmVyPjgyMzQxPC9yZWMtbnVtYmVyPjxmb3JlaWdu
LWtleXM+PGtleSBhcHA9IkVOIiBkYi1pZD0iemQ5OXB3c2V6cndkeDVlcDA1aXh2c3dtdHRyOXBh
YXRlMHNkIiB0aW1lc3RhbXA9IjE1NTAzMzgxOTEiPjgyMzQxPC9rZXk+PC9mb3JlaWduLWtleXM+
PHJlZi10eXBlIG5hbWU9IlJlcG9ydCI+Mjc8L3JlZi10eXBlPjxjb250cmlidXRvcnM+PGF1dGhv
cnM+PGF1dGhvcj5NYXJrIEdyaW1zZGl0Y2g8L2F1dGhvcj48L2F1dGhvcnM+PC9jb250cmlidXRv
cnM+PHRpdGxlcz48dGl0bGU+VGhlIOKAnEVuZ2luZSBvZiBFY29ub21pYyBHcm93dGjigJ0gQW4g
T3ZlcnZpZXcgb2YgUHJpdmF0ZSBJbnZlc3RtZW50IFBvbGljaWVzLCBUcmVuZHMsIGFuZCBQcm9q
ZWN0cyBpbiBDYW1ib2RpYTwvdGl0bGU+PHNlY29uZGFyeS10aXRsZT5Gb2N1cyBvbiB0aGUgR2xv
YmFsIFNvdXRoPC9zZWNvbmRhcnktdGl0bGU+PC90aXRsZXM+PGRhdGVzPjx5ZWFyPjIwMTY8L3ll
YXI+PC9kYXRlcz48dXJscz48L3VybHM+PHJlc2VhcmNoLW5vdGVzPlNpbmNlIHRoZSBlYXJseSAx
OTkwcywgQ2FtYm9kaWEgaGFzIGJlZW4gaGVhdmlseSByZWxpYW50IG9uIGZvcmVpZ24gYWlkLiBU
aGUgQ2FtYm9kaWFuJiN4RDtHb3Zlcm5tZW50IGlzIHNlZWtpbmcgdG8gcmVkdWNlIGRvbm9yLWRl
cGVuZGVuY2UgYW5kIGluY3JlYXNlIHNlbGYtcmVsaWFuY2UsIGFpbWluZyB0byYjeEQ7bGlmdCB0
aGUgY291bnRyeSB0byB0aGUgc3RhdHVzIG9mIGhpZ2hlciBtaWRkbGUtaW5jb21lIGNvdW50cnkg
YnkgMjAzMC4gVGhpcyBnb2FsIGRlcGVuZHMmI3hEO2hlYXZpbHkgb24gaW5jcmVhc2luZyBwcml2
YXRlIGludmVzdG1lbnQsIGFuZCB0aGUgR292ZXJubWVudCBoYXMgZGVzY3JpYmVkIHRoZSBwcml2
YXRlJiN4RDtzZWN0b3IgYXMgdGhlIOKAnGVuZ2luZSBvZiBlY29ub21pYyBncm93dGjigJ0gZm9y
IENhbWJvZGlhLiBJdCBpcyB0aGVyZWZvcmUgc2Vla2luZyB0byYjeEQ7ZW5jb3VyYWdlIGJvdGgg
Zm9yZWlnbiBhbmQgZG9tZXN0aWMgaW52ZXN0bWVudCBpbiBvcmRlciB0byBtYWludGFpbiBjdXJy
ZW50IGdyb3d0aCByYXRlcyYjeEQ7YW5kIGZhY2lsaXRhdGUgY29udGludWVkIGRldmVsb3BtZW50
IG9mIHRoZSBjb3VudHJ5LiYjeEQ7QmVnaW5uaW5nIGluIHRoZSBlYXJseSAxOTkwcywgQ2FtYm9k
aWEgdG9vayBzdGVwcyB0byBsaWJlcmFsaXplIHRoZSBlbnZpcm9ubWVudCBmb3IgcHJpdmF0ZSYj
eEQ7c2VjdG9yIGludmVzdG1lbnQuIFRoaXMgaW5jbHVkZWQgcmVkdWNpbmcgcmVzdHJpY3Rpb25z
IG9uIGZvcmVpZ24gY29tcGFuaWVzIGFuZCBwYXNzaW5nJiN4RDttZWFzdXJlcyB0byBtYWtlIGl0
IGVhc2llciBmb3IgY29tcGFuaWVzIHRvIHJlZ2lzdGVyIGFuZCByZWNlaXZlIG5lY2Vzc2FyeSBs
aWNlbnNlcywgcGVybWl0cyYjeEQ7YW5kIGFwcHJvdmFscy4gU2luY2UgQ2FtYm9kaWEgbW92ZWQg
YXdheSBmcm9tIGEgY2VudHJhbGx5LXBsYW5uZWQgZWNvbm9teSB0b3dhcmRzIHRoZSYjeEQ7bWFy
a2V0IGVjb25vbXksIGFsbCBzZWN0b3JzIG9mIHRoZSBlY29ub215IGhhdmUgYmVlbiBvcGVuZWQg
Zm9yIHByaXZhdGUgaW52ZXN0bWVudCDigJMmI3hEO2JvdGggZnJvbSBpbnNpZGUgYW5kIG91dHNp
ZGUgdGhlIGNvdW50cnkuIFRoaXMgaW5jbHVkZXMgaW52ZXN0bWVudHMgaW4gYWdyaWN1bHR1cmUs
IHJlYWwmI3hEO2VzdGF0ZSwgZW5lcmd5LCB0cmFuc3BvcnQsIGNvbW11bmljYXRpb24sIG1hbnVm
YWN0dXJpbmcgYW5kIGV4dHJhY3RpdmUgaW5kdXN0cmllcy4gUHVibGljJiN4RDtzZXJ2aWNlcyBo
YXZlIGFsc28gYmVlbiBvcGVuZWQgdG8gcHJpdmF0ZSBpbnZlc3RtZW50LCBpbmNsdWRpbmcgdXRp
bGl0aWVzIGFuZCBoZWFsdGhjYXJlLiYjeEQ7UHJpdmF0ZSBpbnZlc3RtZW50IHBsYXlzIGFuIGlt
cG9ydGFudCByb2xlIGluIHRoZSBDYW1ib2RpYW4gZWNvbm9teSBhbmQgaGFzIGdlbmVyYXRlZCYj
eEQ7ZW1wbG95bWVudCwgcmFpc2VkIHJldmVudWVzLCBhbmQgY29udHJpYnV0ZWQgdG8gQ2FtYm9k
aWEgbWFpbnRhaW5pbmcgaXRzIGltcHJlc3NpdmUmI3hEO2ZpZ3VyZXMgZm9yIGVjb25vbWljIGdy
b3d0aC4gSG93ZXZlciwgbWFueSBpbnZlc3RtZW50IHByb2plY3RzIGhhdmUgYWxzbyBiZWVuIGFz
c29jaWF0ZWQmI3hEO3dpdGggc2VyaW91cyBwcm9ibGVtcyBpbiB0aGVpciBpbXBsZW1lbnRhdGlv
bi4gUHJpdmF0ZSBpbnZlc3RtZW50IGluIGFncmljdWx0dXJlIGhhcyBiZWVuJiN4RDtpbXBsaWNh
dGVkIGluIGxhbmQgY29uZmxpY3RzIGFuZCB2aW9sYXRpb25zIG9mIHRoZSByaWdodHMgb2YgZmFy
bWVycyBhbmQgaW5kaWdlbm91cyBwZW9wbGUuJiN4RDtJbmZyYXN0cnVjdHVyZSBkZXZlbG9wbWVu
dCBoYXMgY2F1c2VkIGVudmlyb25tZW50YWwgZGFtYWdlIHRoYXQgaGFzIG5vdCBhbHdheXMgYmVl
biYjeEQ7YWRlcXVhdGVseSBtaXRpZ2F0ZWQuIE1pbmluZyBvcGVyYXRpb25zIGhhdmUgcG9pc29u
ZWQgZ3JvdW5kIHdhdGVyLCBhbmQgbWFudWZhY3R1cmVycyYjeEQ7aGF2ZSBiZWNvbWUgaW52b2x2
ZWQgaW4gZGlzcHV0ZXMgd2l0aCB0aGVpciB3b3JrZXJzIG92ZXIgcGF5IGFuZCB3b3JraW5nIGNv
bmRpdGlvbnMuJiN4RDtXaGlsZSBpbnZlc3RtZW50IGlzIGltcG9ydGFudCBmb3IgdGhlIGNvbnRp
bnVlZCBkZXZlbG9wbWVudCBvZiBDYW1ib2RpYSwgaXJyZXNwb25zaWJsZSYjeEQ7aW52ZXN0bWVu
dCBoYXMgYmVlbiBjb25uZWN0ZWQgdG8gc2VyaW91cyBodW1hbiByaWdodHMgYWJ1c2VzIGFuZCBp
bXBvdmVyaXNobWVudCBvZiYjeEQ7Q2FtYm9kaWFuIGNvbW11bml0aWVzIHRoYXQgaGF2ZSBsb3N0
IGFjY2VzcyB0byBsYW5kIGFuZCByZXNvdXJjZXMuJiN4RDtBY2tub3dsZWRnaW5nIHRoZSBpbXBv
cnRhbmNlIG9mIHByaXZhdGUgaW52ZXN0bWVudCBhcyB3ZWxsIGFzIHRoZSBjaGFsbGVuZ2VzIHRo
YXQgaGF2ZSBzbyYjeEQ7ZmFyIGVtZXJnZWQgaW4gaXRzIGltcGxlbWVudGF0aW9uLCB0aGlzIHBh
cGVyIGFpbXMgdG8gcHJlc2VudCBhbiBvdmVydmlldyBhbmQgYW5hbHlzaXMgb2YmI3hEO3RoZSBj
dXJyZW50IGludmVzdG1lbnQgbGFuZHNjYXBlIGluIENhbWJvZGlhLCBhcyB3ZWxsIGFzIGl0cyBp
bXBhY3RzIG9uIHBlb3BsZSBhbmQgdGhlJiN4RDtlbnZpcm9ubWVudC4gSXQgaXMgaG9wZWQgdGhh
dCB0aGUgaW5mb3JtYXRpb24gY29udGFpbmVkIGhlcmUgd2lsbCBib3RoIHJhaXNlIGF3YXJlbmVz
cyYjeEQ7YWJvdXQgY3VycmVudCBpbnZlc3RtZW50IHRyZW5kcyBhbmQgcHJvbW90ZSBkaXNjdXNz
aW9uIGFtb25nIHRoZSB2YXJpb3VzIHN0YWtlaG9sZGVycyYjeEQ7aW50ZXJlc3RlZCBpbiB0aGUg
Y3VycmVudCB0cmFqZWN0b3J5IG9mIENhbWJvZGlh4oCZcyBkZXZlbG9wbWVudC4gVGhlIHBhcGVy
IGJlZ2lucyB3aXRoIGFuJiN4RDtvdmVydmlldyBvZiBDYW1ib2RpYeKAmXMgcG9saWNpZXMgb24g
aW52ZXN0bWVudCwgZm9sbG93ZWQgYnkgYSBzdW1tYXJ5IG9mIGtleSBlbGVtZW50cyBvZiYjeEQ7
dGhlIHJlZ3VsYXRvcnkgZnJhbWV3b3JrLiBJdCB0aGVuIGxvb2tzIGF0IG5hdGlvbndpZGUgaW52
ZXN0bWVudCB0cmVuZHMgYW5kIGZvY3VzZXMgb24mI3hEO3NldmVyYWwga2V5IHNlY3RvcnMsIGJl
Zm9yZSBnb2luZyBvbiB0byBkaXNjdXNzIGhvdyByZWdpb25hbCBhbmQgaW50ZXJuYXRpb25hbCBh
Y3RvcnMgYW5kJiN4RDthZ3JlZW1lbnRzIGFyZSBzaGFwaW5nIENhbWJvZGlh4oCZcyBpbnZlc3Rt
ZW50IGNsaW1hdGUuIFRoZSBmaW5hbCBzZWN0aW9uIHJlZmxlY3RzIG9uIHRoZSYjeEQ7aW1wYWN0
cyBvZiBwcml2YXRlIGludmVzdG1lbnQgaW4gQ2FtYm9kaWEuPC9yZXNlYXJjaC1ub3Rlcz48L3Jl
Y29yZD48L0NpdGU+PC9FbmROb3RlPn==
</w:fldData>
        </w:fldChar>
      </w:r>
      <w:r w:rsidR="003335F9" w:rsidRPr="00017082">
        <w:rPr>
          <w:color w:val="000000" w:themeColor="text1"/>
          <w:sz w:val="22"/>
          <w:szCs w:val="22"/>
        </w:rPr>
        <w:instrText xml:space="preserve"> ADDIN EN.CITE </w:instrText>
      </w:r>
      <w:r w:rsidR="003335F9" w:rsidRPr="00017082">
        <w:rPr>
          <w:color w:val="000000" w:themeColor="text1"/>
          <w:sz w:val="22"/>
          <w:szCs w:val="22"/>
        </w:rPr>
        <w:fldChar w:fldCharType="begin">
          <w:fldData xml:space="preserve">PEVuZE5vdGU+PENpdGU+PEF1dGhvcj5Hcmltc2RpdGNoPC9BdXRob3I+PFllYXI+MjAxNjwvWWVh
cj48UmVjTnVtPjgyMzQxPC9SZWNOdW0+PERpc3BsYXlUZXh0PihHcmltc2RpdGNoIDIwMTYpPC9E
aXNwbGF5VGV4dD48cmVjb3JkPjxyZWMtbnVtYmVyPjgyMzQxPC9yZWMtbnVtYmVyPjxmb3JlaWdu
LWtleXM+PGtleSBhcHA9IkVOIiBkYi1pZD0iemQ5OXB3c2V6cndkeDVlcDA1aXh2c3dtdHRyOXBh
YXRlMHNkIiB0aW1lc3RhbXA9IjE1NTAzMzgxOTEiPjgyMzQxPC9rZXk+PC9mb3JlaWduLWtleXM+
PHJlZi10eXBlIG5hbWU9IlJlcG9ydCI+Mjc8L3JlZi10eXBlPjxjb250cmlidXRvcnM+PGF1dGhv
cnM+PGF1dGhvcj5NYXJrIEdyaW1zZGl0Y2g8L2F1dGhvcj48L2F1dGhvcnM+PC9jb250cmlidXRv
cnM+PHRpdGxlcz48dGl0bGU+VGhlIOKAnEVuZ2luZSBvZiBFY29ub21pYyBHcm93dGjigJ0gQW4g
T3ZlcnZpZXcgb2YgUHJpdmF0ZSBJbnZlc3RtZW50IFBvbGljaWVzLCBUcmVuZHMsIGFuZCBQcm9q
ZWN0cyBpbiBDYW1ib2RpYTwvdGl0bGU+PHNlY29uZGFyeS10aXRsZT5Gb2N1cyBvbiB0aGUgR2xv
YmFsIFNvdXRoPC9zZWNvbmRhcnktdGl0bGU+PC90aXRsZXM+PGRhdGVzPjx5ZWFyPjIwMTY8L3ll
YXI+PC9kYXRlcz48dXJscz48L3VybHM+PHJlc2VhcmNoLW5vdGVzPlNpbmNlIHRoZSBlYXJseSAx
OTkwcywgQ2FtYm9kaWEgaGFzIGJlZW4gaGVhdmlseSByZWxpYW50IG9uIGZvcmVpZ24gYWlkLiBU
aGUgQ2FtYm9kaWFuJiN4RDtHb3Zlcm5tZW50IGlzIHNlZWtpbmcgdG8gcmVkdWNlIGRvbm9yLWRl
cGVuZGVuY2UgYW5kIGluY3JlYXNlIHNlbGYtcmVsaWFuY2UsIGFpbWluZyB0byYjeEQ7bGlmdCB0
aGUgY291bnRyeSB0byB0aGUgc3RhdHVzIG9mIGhpZ2hlciBtaWRkbGUtaW5jb21lIGNvdW50cnkg
YnkgMjAzMC4gVGhpcyBnb2FsIGRlcGVuZHMmI3hEO2hlYXZpbHkgb24gaW5jcmVhc2luZyBwcml2
YXRlIGludmVzdG1lbnQsIGFuZCB0aGUgR292ZXJubWVudCBoYXMgZGVzY3JpYmVkIHRoZSBwcml2
YXRlJiN4RDtzZWN0b3IgYXMgdGhlIOKAnGVuZ2luZSBvZiBlY29ub21pYyBncm93dGjigJ0gZm9y
IENhbWJvZGlhLiBJdCBpcyB0aGVyZWZvcmUgc2Vla2luZyB0byYjeEQ7ZW5jb3VyYWdlIGJvdGgg
Zm9yZWlnbiBhbmQgZG9tZXN0aWMgaW52ZXN0bWVudCBpbiBvcmRlciB0byBtYWludGFpbiBjdXJy
ZW50IGdyb3d0aCByYXRlcyYjeEQ7YW5kIGZhY2lsaXRhdGUgY29udGludWVkIGRldmVsb3BtZW50
IG9mIHRoZSBjb3VudHJ5LiYjeEQ7QmVnaW5uaW5nIGluIHRoZSBlYXJseSAxOTkwcywgQ2FtYm9k
aWEgdG9vayBzdGVwcyB0byBsaWJlcmFsaXplIHRoZSBlbnZpcm9ubWVudCBmb3IgcHJpdmF0ZSYj
eEQ7c2VjdG9yIGludmVzdG1lbnQuIFRoaXMgaW5jbHVkZWQgcmVkdWNpbmcgcmVzdHJpY3Rpb25z
IG9uIGZvcmVpZ24gY29tcGFuaWVzIGFuZCBwYXNzaW5nJiN4RDttZWFzdXJlcyB0byBtYWtlIGl0
IGVhc2llciBmb3IgY29tcGFuaWVzIHRvIHJlZ2lzdGVyIGFuZCByZWNlaXZlIG5lY2Vzc2FyeSBs
aWNlbnNlcywgcGVybWl0cyYjeEQ7YW5kIGFwcHJvdmFscy4gU2luY2UgQ2FtYm9kaWEgbW92ZWQg
YXdheSBmcm9tIGEgY2VudHJhbGx5LXBsYW5uZWQgZWNvbm9teSB0b3dhcmRzIHRoZSYjeEQ7bWFy
a2V0IGVjb25vbXksIGFsbCBzZWN0b3JzIG9mIHRoZSBlY29ub215IGhhdmUgYmVlbiBvcGVuZWQg
Zm9yIHByaXZhdGUgaW52ZXN0bWVudCDigJMmI3hEO2JvdGggZnJvbSBpbnNpZGUgYW5kIG91dHNp
ZGUgdGhlIGNvdW50cnkuIFRoaXMgaW5jbHVkZXMgaW52ZXN0bWVudHMgaW4gYWdyaWN1bHR1cmUs
IHJlYWwmI3hEO2VzdGF0ZSwgZW5lcmd5LCB0cmFuc3BvcnQsIGNvbW11bmljYXRpb24sIG1hbnVm
YWN0dXJpbmcgYW5kIGV4dHJhY3RpdmUgaW5kdXN0cmllcy4gUHVibGljJiN4RDtzZXJ2aWNlcyBo
YXZlIGFsc28gYmVlbiBvcGVuZWQgdG8gcHJpdmF0ZSBpbnZlc3RtZW50LCBpbmNsdWRpbmcgdXRp
bGl0aWVzIGFuZCBoZWFsdGhjYXJlLiYjeEQ7UHJpdmF0ZSBpbnZlc3RtZW50IHBsYXlzIGFuIGlt
cG9ydGFudCByb2xlIGluIHRoZSBDYW1ib2RpYW4gZWNvbm9teSBhbmQgaGFzIGdlbmVyYXRlZCYj
eEQ7ZW1wbG95bWVudCwgcmFpc2VkIHJldmVudWVzLCBhbmQgY29udHJpYnV0ZWQgdG8gQ2FtYm9k
aWEgbWFpbnRhaW5pbmcgaXRzIGltcHJlc3NpdmUmI3hEO2ZpZ3VyZXMgZm9yIGVjb25vbWljIGdy
b3d0aC4gSG93ZXZlciwgbWFueSBpbnZlc3RtZW50IHByb2plY3RzIGhhdmUgYWxzbyBiZWVuIGFz
c29jaWF0ZWQmI3hEO3dpdGggc2VyaW91cyBwcm9ibGVtcyBpbiB0aGVpciBpbXBsZW1lbnRhdGlv
bi4gUHJpdmF0ZSBpbnZlc3RtZW50IGluIGFncmljdWx0dXJlIGhhcyBiZWVuJiN4RDtpbXBsaWNh
dGVkIGluIGxhbmQgY29uZmxpY3RzIGFuZCB2aW9sYXRpb25zIG9mIHRoZSByaWdodHMgb2YgZmFy
bWVycyBhbmQgaW5kaWdlbm91cyBwZW9wbGUuJiN4RDtJbmZyYXN0cnVjdHVyZSBkZXZlbG9wbWVu
dCBoYXMgY2F1c2VkIGVudmlyb25tZW50YWwgZGFtYWdlIHRoYXQgaGFzIG5vdCBhbHdheXMgYmVl
biYjeEQ7YWRlcXVhdGVseSBtaXRpZ2F0ZWQuIE1pbmluZyBvcGVyYXRpb25zIGhhdmUgcG9pc29u
ZWQgZ3JvdW5kIHdhdGVyLCBhbmQgbWFudWZhY3R1cmVycyYjeEQ7aGF2ZSBiZWNvbWUgaW52b2x2
ZWQgaW4gZGlzcHV0ZXMgd2l0aCB0aGVpciB3b3JrZXJzIG92ZXIgcGF5IGFuZCB3b3JraW5nIGNv
bmRpdGlvbnMuJiN4RDtXaGlsZSBpbnZlc3RtZW50IGlzIGltcG9ydGFudCBmb3IgdGhlIGNvbnRp
bnVlZCBkZXZlbG9wbWVudCBvZiBDYW1ib2RpYSwgaXJyZXNwb25zaWJsZSYjeEQ7aW52ZXN0bWVu
dCBoYXMgYmVlbiBjb25uZWN0ZWQgdG8gc2VyaW91cyBodW1hbiByaWdodHMgYWJ1c2VzIGFuZCBp
bXBvdmVyaXNobWVudCBvZiYjeEQ7Q2FtYm9kaWFuIGNvbW11bml0aWVzIHRoYXQgaGF2ZSBsb3N0
IGFjY2VzcyB0byBsYW5kIGFuZCByZXNvdXJjZXMuJiN4RDtBY2tub3dsZWRnaW5nIHRoZSBpbXBv
cnRhbmNlIG9mIHByaXZhdGUgaW52ZXN0bWVudCBhcyB3ZWxsIGFzIHRoZSBjaGFsbGVuZ2VzIHRo
YXQgaGF2ZSBzbyYjeEQ7ZmFyIGVtZXJnZWQgaW4gaXRzIGltcGxlbWVudGF0aW9uLCB0aGlzIHBh
cGVyIGFpbXMgdG8gcHJlc2VudCBhbiBvdmVydmlldyBhbmQgYW5hbHlzaXMgb2YmI3hEO3RoZSBj
dXJyZW50IGludmVzdG1lbnQgbGFuZHNjYXBlIGluIENhbWJvZGlhLCBhcyB3ZWxsIGFzIGl0cyBp
bXBhY3RzIG9uIHBlb3BsZSBhbmQgdGhlJiN4RDtlbnZpcm9ubWVudC4gSXQgaXMgaG9wZWQgdGhh
dCB0aGUgaW5mb3JtYXRpb24gY29udGFpbmVkIGhlcmUgd2lsbCBib3RoIHJhaXNlIGF3YXJlbmVz
cyYjeEQ7YWJvdXQgY3VycmVudCBpbnZlc3RtZW50IHRyZW5kcyBhbmQgcHJvbW90ZSBkaXNjdXNz
aW9uIGFtb25nIHRoZSB2YXJpb3VzIHN0YWtlaG9sZGVycyYjeEQ7aW50ZXJlc3RlZCBpbiB0aGUg
Y3VycmVudCB0cmFqZWN0b3J5IG9mIENhbWJvZGlh4oCZcyBkZXZlbG9wbWVudC4gVGhlIHBhcGVy
IGJlZ2lucyB3aXRoIGFuJiN4RDtvdmVydmlldyBvZiBDYW1ib2RpYeKAmXMgcG9saWNpZXMgb24g
aW52ZXN0bWVudCwgZm9sbG93ZWQgYnkgYSBzdW1tYXJ5IG9mIGtleSBlbGVtZW50cyBvZiYjeEQ7
dGhlIHJlZ3VsYXRvcnkgZnJhbWV3b3JrLiBJdCB0aGVuIGxvb2tzIGF0IG5hdGlvbndpZGUgaW52
ZXN0bWVudCB0cmVuZHMgYW5kIGZvY3VzZXMgb24mI3hEO3NldmVyYWwga2V5IHNlY3RvcnMsIGJl
Zm9yZSBnb2luZyBvbiB0byBkaXNjdXNzIGhvdyByZWdpb25hbCBhbmQgaW50ZXJuYXRpb25hbCBh
Y3RvcnMgYW5kJiN4RDthZ3JlZW1lbnRzIGFyZSBzaGFwaW5nIENhbWJvZGlh4oCZcyBpbnZlc3Rt
ZW50IGNsaW1hdGUuIFRoZSBmaW5hbCBzZWN0aW9uIHJlZmxlY3RzIG9uIHRoZSYjeEQ7aW1wYWN0
cyBvZiBwcml2YXRlIGludmVzdG1lbnQgaW4gQ2FtYm9kaWEuPC9yZXNlYXJjaC1ub3Rlcz48L3Jl
Y29yZD48L0NpdGU+PC9FbmROb3RlPn==
</w:fldData>
        </w:fldChar>
      </w:r>
      <w:r w:rsidR="003335F9" w:rsidRPr="00017082">
        <w:rPr>
          <w:color w:val="000000" w:themeColor="text1"/>
          <w:sz w:val="22"/>
          <w:szCs w:val="22"/>
        </w:rPr>
        <w:instrText xml:space="preserve"> ADDIN EN.CITE.DATA </w:instrText>
      </w:r>
      <w:r w:rsidR="003335F9" w:rsidRPr="00017082">
        <w:rPr>
          <w:color w:val="000000" w:themeColor="text1"/>
          <w:sz w:val="22"/>
          <w:szCs w:val="22"/>
        </w:rPr>
      </w:r>
      <w:r w:rsidR="003335F9" w:rsidRPr="00017082">
        <w:rPr>
          <w:color w:val="000000" w:themeColor="text1"/>
          <w:sz w:val="22"/>
          <w:szCs w:val="22"/>
        </w:rPr>
        <w:fldChar w:fldCharType="end"/>
      </w:r>
      <w:r w:rsidR="003335F9" w:rsidRPr="00017082">
        <w:rPr>
          <w:color w:val="000000" w:themeColor="text1"/>
          <w:sz w:val="22"/>
          <w:szCs w:val="22"/>
        </w:rPr>
      </w:r>
      <w:r w:rsidR="003335F9" w:rsidRPr="00017082">
        <w:rPr>
          <w:color w:val="000000" w:themeColor="text1"/>
          <w:sz w:val="22"/>
          <w:szCs w:val="22"/>
        </w:rPr>
        <w:fldChar w:fldCharType="separate"/>
      </w:r>
      <w:r w:rsidR="003335F9" w:rsidRPr="00017082">
        <w:rPr>
          <w:noProof/>
          <w:color w:val="000000" w:themeColor="text1"/>
          <w:sz w:val="22"/>
          <w:szCs w:val="22"/>
        </w:rPr>
        <w:t>(Grimsditch 2016)</w:t>
      </w:r>
      <w:r w:rsidR="003335F9" w:rsidRPr="00017082">
        <w:rPr>
          <w:color w:val="000000" w:themeColor="text1"/>
          <w:sz w:val="22"/>
          <w:szCs w:val="22"/>
        </w:rPr>
        <w:fldChar w:fldCharType="end"/>
      </w:r>
      <w:r w:rsidR="003335F9">
        <w:rPr>
          <w:rFonts w:eastAsiaTheme="minorHAnsi"/>
          <w:color w:val="000000" w:themeColor="text1"/>
          <w:sz w:val="22"/>
          <w:szCs w:val="22"/>
          <w:lang w:eastAsia="en-US"/>
        </w:rPr>
        <w:t xml:space="preserve"> which “</w:t>
      </w:r>
      <w:r w:rsidR="00BB6691" w:rsidRPr="00017082">
        <w:rPr>
          <w:rFonts w:eastAsiaTheme="minorHAnsi"/>
          <w:color w:val="000000" w:themeColor="text1"/>
          <w:sz w:val="22"/>
          <w:szCs w:val="22"/>
          <w:lang w:eastAsia="en-US"/>
        </w:rPr>
        <w:t>included reducing restrictions on foreign companies and passing</w:t>
      </w:r>
      <w:r w:rsidR="00FD1363" w:rsidRPr="00017082">
        <w:rPr>
          <w:rFonts w:eastAsiaTheme="minorHAnsi"/>
          <w:color w:val="000000" w:themeColor="text1"/>
          <w:sz w:val="22"/>
          <w:szCs w:val="22"/>
          <w:lang w:eastAsia="en-US"/>
        </w:rPr>
        <w:t xml:space="preserve"> </w:t>
      </w:r>
      <w:r w:rsidR="00BB6691" w:rsidRPr="00017082">
        <w:rPr>
          <w:rFonts w:eastAsiaTheme="minorHAnsi"/>
          <w:color w:val="000000" w:themeColor="text1"/>
          <w:sz w:val="22"/>
          <w:szCs w:val="22"/>
          <w:lang w:eastAsia="en-US"/>
        </w:rPr>
        <w:t>measures to make it easier for companies to register and receive necessary licenses, permits</w:t>
      </w:r>
      <w:r w:rsidR="00FD1363" w:rsidRPr="00017082">
        <w:rPr>
          <w:rFonts w:eastAsiaTheme="minorHAnsi"/>
          <w:color w:val="000000" w:themeColor="text1"/>
          <w:sz w:val="22"/>
          <w:szCs w:val="22"/>
          <w:lang w:eastAsia="en-US"/>
        </w:rPr>
        <w:t xml:space="preserve"> </w:t>
      </w:r>
      <w:r w:rsidR="00BB6691" w:rsidRPr="00017082">
        <w:rPr>
          <w:rFonts w:eastAsiaTheme="minorHAnsi"/>
          <w:color w:val="000000" w:themeColor="text1"/>
          <w:sz w:val="22"/>
          <w:szCs w:val="22"/>
          <w:lang w:eastAsia="en-US"/>
        </w:rPr>
        <w:t>and approvals</w:t>
      </w:r>
      <w:r w:rsidR="00E24AAE" w:rsidRPr="00017082">
        <w:rPr>
          <w:rFonts w:eastAsiaTheme="minorHAnsi"/>
          <w:color w:val="000000" w:themeColor="text1"/>
          <w:sz w:val="22"/>
          <w:szCs w:val="22"/>
          <w:lang w:eastAsia="en-US"/>
        </w:rPr>
        <w:t>”</w:t>
      </w:r>
      <w:r w:rsidR="003335F9">
        <w:rPr>
          <w:rFonts w:eastAsiaTheme="minorHAnsi"/>
          <w:color w:val="000000" w:themeColor="text1"/>
          <w:sz w:val="22"/>
          <w:szCs w:val="22"/>
          <w:lang w:eastAsia="en-US"/>
        </w:rPr>
        <w:t xml:space="preserve"> (ibid). </w:t>
      </w:r>
      <w:r w:rsidR="00E24AAE" w:rsidRPr="00017082">
        <w:rPr>
          <w:rFonts w:eastAsiaTheme="minorHAnsi"/>
          <w:color w:val="000000" w:themeColor="text1"/>
          <w:sz w:val="22"/>
          <w:szCs w:val="22"/>
          <w:lang w:eastAsia="en-US"/>
        </w:rPr>
        <w:t>These initiatives</w:t>
      </w:r>
      <w:r w:rsidR="003335F9">
        <w:rPr>
          <w:rFonts w:eastAsiaTheme="minorHAnsi"/>
          <w:color w:val="000000" w:themeColor="text1"/>
          <w:sz w:val="22"/>
          <w:szCs w:val="22"/>
          <w:lang w:eastAsia="en-US"/>
        </w:rPr>
        <w:t xml:space="preserve"> have been credited </w:t>
      </w:r>
      <w:r w:rsidR="00797707">
        <w:rPr>
          <w:rFonts w:eastAsiaTheme="minorHAnsi"/>
          <w:color w:val="000000" w:themeColor="text1"/>
          <w:sz w:val="22"/>
          <w:szCs w:val="22"/>
          <w:lang w:eastAsia="en-US"/>
        </w:rPr>
        <w:t xml:space="preserve">with improving </w:t>
      </w:r>
      <w:r w:rsidR="00BB6691" w:rsidRPr="00017082">
        <w:rPr>
          <w:rFonts w:eastAsiaTheme="minorHAnsi"/>
          <w:color w:val="000000" w:themeColor="text1"/>
          <w:sz w:val="22"/>
          <w:szCs w:val="22"/>
          <w:lang w:eastAsia="en-US"/>
        </w:rPr>
        <w:t>Cambodia</w:t>
      </w:r>
      <w:r w:rsidR="00E24AAE" w:rsidRPr="00017082">
        <w:rPr>
          <w:rFonts w:eastAsiaTheme="minorHAnsi"/>
          <w:color w:val="000000" w:themeColor="text1"/>
          <w:sz w:val="22"/>
          <w:szCs w:val="22"/>
          <w:lang w:eastAsia="en-US"/>
        </w:rPr>
        <w:t xml:space="preserve">’s </w:t>
      </w:r>
      <w:r w:rsidR="00797707">
        <w:rPr>
          <w:rFonts w:eastAsiaTheme="minorHAnsi"/>
          <w:color w:val="000000" w:themeColor="text1"/>
          <w:sz w:val="22"/>
          <w:szCs w:val="22"/>
          <w:lang w:eastAsia="en-US"/>
        </w:rPr>
        <w:t xml:space="preserve">capacity to </w:t>
      </w:r>
      <w:del w:id="212" w:author="Iben Nathan" w:date="2019-03-02T14:20:00Z">
        <w:r w:rsidR="00E24AAE" w:rsidRPr="00017082" w:rsidDel="001F6798">
          <w:rPr>
            <w:rFonts w:eastAsiaTheme="minorHAnsi"/>
            <w:color w:val="000000" w:themeColor="text1"/>
            <w:sz w:val="22"/>
            <w:szCs w:val="22"/>
            <w:lang w:eastAsia="en-US"/>
          </w:rPr>
          <w:delText xml:space="preserve">shift </w:delText>
        </w:r>
      </w:del>
      <w:ins w:id="213" w:author="Iben Nathan" w:date="2019-03-02T14:20:00Z">
        <w:r w:rsidR="001F6798">
          <w:rPr>
            <w:rFonts w:eastAsiaTheme="minorHAnsi"/>
            <w:color w:val="000000" w:themeColor="text1"/>
            <w:sz w:val="22"/>
            <w:szCs w:val="22"/>
            <w:lang w:eastAsia="en-US"/>
          </w:rPr>
          <w:t xml:space="preserve"> rely on the private market? </w:t>
        </w:r>
      </w:ins>
      <w:del w:id="214" w:author="Iben Nathan" w:date="2019-03-02T14:20:00Z">
        <w:r w:rsidR="00797707" w:rsidDel="001F6798">
          <w:rPr>
            <w:rFonts w:eastAsiaTheme="minorHAnsi"/>
            <w:color w:val="000000" w:themeColor="text1"/>
            <w:sz w:val="22"/>
            <w:szCs w:val="22"/>
            <w:lang w:eastAsia="en-US"/>
          </w:rPr>
          <w:delText xml:space="preserve">from </w:delText>
        </w:r>
        <w:commentRangeStart w:id="215"/>
        <w:r w:rsidR="00E24AAE" w:rsidRPr="00017082" w:rsidDel="001F6798">
          <w:rPr>
            <w:rFonts w:eastAsiaTheme="minorHAnsi"/>
            <w:color w:val="000000" w:themeColor="text1"/>
            <w:sz w:val="22"/>
            <w:szCs w:val="22"/>
            <w:lang w:eastAsia="en-US"/>
          </w:rPr>
          <w:delText>“</w:delText>
        </w:r>
        <w:r w:rsidR="00BB6691" w:rsidRPr="00017082" w:rsidDel="001F6798">
          <w:rPr>
            <w:rFonts w:eastAsiaTheme="minorHAnsi"/>
            <w:color w:val="000000" w:themeColor="text1"/>
            <w:sz w:val="22"/>
            <w:szCs w:val="22"/>
            <w:lang w:eastAsia="en-US"/>
          </w:rPr>
          <w:delText>a centrally-planned economy towards the</w:delText>
        </w:r>
        <w:r w:rsidR="00FD1363" w:rsidRPr="00017082" w:rsidDel="001F6798">
          <w:rPr>
            <w:rFonts w:eastAsiaTheme="minorHAnsi"/>
            <w:color w:val="000000" w:themeColor="text1"/>
            <w:sz w:val="22"/>
            <w:szCs w:val="22"/>
            <w:lang w:eastAsia="en-US"/>
          </w:rPr>
          <w:delText xml:space="preserve"> </w:delText>
        </w:r>
        <w:r w:rsidR="00BB6691" w:rsidRPr="00017082" w:rsidDel="001F6798">
          <w:rPr>
            <w:rFonts w:eastAsiaTheme="minorHAnsi"/>
            <w:color w:val="000000" w:themeColor="text1"/>
            <w:sz w:val="22"/>
            <w:szCs w:val="22"/>
            <w:lang w:eastAsia="en-US"/>
          </w:rPr>
          <w:delText>market economy</w:delText>
        </w:r>
        <w:r w:rsidR="00E24AAE" w:rsidRPr="00017082" w:rsidDel="001F6798">
          <w:rPr>
            <w:rFonts w:eastAsiaTheme="minorHAnsi"/>
            <w:color w:val="000000" w:themeColor="text1"/>
            <w:sz w:val="22"/>
            <w:szCs w:val="22"/>
            <w:lang w:eastAsia="en-US"/>
          </w:rPr>
          <w:delText xml:space="preserve">” </w:delText>
        </w:r>
        <w:commentRangeEnd w:id="215"/>
        <w:r w:rsidR="001F6798" w:rsidDel="001F6798">
          <w:rPr>
            <w:rStyle w:val="CommentReference"/>
            <w:rFonts w:asciiTheme="minorHAnsi" w:eastAsiaTheme="minorEastAsia" w:hAnsiTheme="minorHAnsi" w:cstheme="minorBidi"/>
            <w:lang w:eastAsia="en-US"/>
          </w:rPr>
          <w:commentReference w:id="215"/>
        </w:r>
      </w:del>
      <w:r w:rsidR="00E24AAE" w:rsidRPr="00017082">
        <w:rPr>
          <w:rFonts w:eastAsiaTheme="minorHAnsi"/>
          <w:color w:val="000000" w:themeColor="text1"/>
          <w:sz w:val="22"/>
          <w:szCs w:val="22"/>
          <w:lang w:eastAsia="en-US"/>
        </w:rPr>
        <w:t>in which “</w:t>
      </w:r>
      <w:r w:rsidR="00BB6691" w:rsidRPr="00017082">
        <w:rPr>
          <w:rFonts w:eastAsiaTheme="minorHAnsi"/>
          <w:color w:val="000000" w:themeColor="text1"/>
          <w:sz w:val="22"/>
          <w:szCs w:val="22"/>
          <w:lang w:eastAsia="en-US"/>
        </w:rPr>
        <w:t xml:space="preserve">all sectors of the economy </w:t>
      </w:r>
      <w:del w:id="216" w:author="Iben Nathan" w:date="2019-03-02T14:21:00Z">
        <w:r w:rsidR="00BB6691" w:rsidRPr="00017082" w:rsidDel="001F6798">
          <w:rPr>
            <w:rFonts w:eastAsiaTheme="minorHAnsi"/>
            <w:color w:val="000000" w:themeColor="text1"/>
            <w:sz w:val="22"/>
            <w:szCs w:val="22"/>
            <w:lang w:eastAsia="en-US"/>
          </w:rPr>
          <w:delText xml:space="preserve">have been </w:delText>
        </w:r>
      </w:del>
      <w:ins w:id="217" w:author="Iben Nathan" w:date="2019-03-02T14:21:00Z">
        <w:r w:rsidR="001F6798">
          <w:rPr>
            <w:rFonts w:eastAsiaTheme="minorHAnsi"/>
            <w:color w:val="000000" w:themeColor="text1"/>
            <w:sz w:val="22"/>
            <w:szCs w:val="22"/>
            <w:lang w:eastAsia="en-US"/>
          </w:rPr>
          <w:t xml:space="preserve">are </w:t>
        </w:r>
      </w:ins>
      <w:r w:rsidR="00BB6691" w:rsidRPr="00017082">
        <w:rPr>
          <w:rFonts w:eastAsiaTheme="minorHAnsi"/>
          <w:color w:val="000000" w:themeColor="text1"/>
          <w:sz w:val="22"/>
          <w:szCs w:val="22"/>
          <w:lang w:eastAsia="en-US"/>
        </w:rPr>
        <w:t>open</w:t>
      </w:r>
      <w:del w:id="218" w:author="Iben Nathan" w:date="2019-03-02T14:21:00Z">
        <w:r w:rsidR="00BB6691" w:rsidRPr="00017082" w:rsidDel="001F6798">
          <w:rPr>
            <w:rFonts w:eastAsiaTheme="minorHAnsi"/>
            <w:color w:val="000000" w:themeColor="text1"/>
            <w:sz w:val="22"/>
            <w:szCs w:val="22"/>
            <w:lang w:eastAsia="en-US"/>
          </w:rPr>
          <w:delText xml:space="preserve">ed for </w:delText>
        </w:r>
      </w:del>
      <w:ins w:id="219" w:author="Iben Nathan" w:date="2019-03-02T14:21:00Z">
        <w:r w:rsidR="001F6798">
          <w:rPr>
            <w:rFonts w:eastAsiaTheme="minorHAnsi"/>
            <w:color w:val="000000" w:themeColor="text1"/>
            <w:sz w:val="22"/>
            <w:szCs w:val="22"/>
            <w:lang w:eastAsia="en-US"/>
          </w:rPr>
          <w:t xml:space="preserve"> to </w:t>
        </w:r>
      </w:ins>
      <w:r w:rsidR="00BB6691" w:rsidRPr="00017082">
        <w:rPr>
          <w:rFonts w:eastAsiaTheme="minorHAnsi"/>
          <w:color w:val="000000" w:themeColor="text1"/>
          <w:sz w:val="22"/>
          <w:szCs w:val="22"/>
          <w:lang w:eastAsia="en-US"/>
        </w:rPr>
        <w:t>private investment</w:t>
      </w:r>
      <w:r w:rsidR="00E24AAE" w:rsidRPr="00017082">
        <w:rPr>
          <w:rFonts w:eastAsiaTheme="minorHAnsi"/>
          <w:color w:val="000000" w:themeColor="text1"/>
          <w:sz w:val="22"/>
          <w:szCs w:val="22"/>
          <w:lang w:eastAsia="en-US"/>
        </w:rPr>
        <w:t>”</w:t>
      </w:r>
      <w:r w:rsidR="00BB6691" w:rsidRPr="00017082">
        <w:rPr>
          <w:rFonts w:eastAsiaTheme="minorHAnsi"/>
          <w:color w:val="000000" w:themeColor="text1"/>
          <w:sz w:val="22"/>
          <w:szCs w:val="22"/>
          <w:lang w:eastAsia="en-US"/>
        </w:rPr>
        <w:t xml:space="preserve"> </w:t>
      </w:r>
      <w:r w:rsidR="00E24AAE" w:rsidRPr="00017082">
        <w:rPr>
          <w:rFonts w:eastAsiaTheme="minorHAnsi"/>
          <w:color w:val="000000" w:themeColor="text1"/>
          <w:sz w:val="22"/>
          <w:szCs w:val="22"/>
          <w:lang w:eastAsia="en-US"/>
        </w:rPr>
        <w:t>including “</w:t>
      </w:r>
      <w:r w:rsidR="00BB6691" w:rsidRPr="00017082">
        <w:rPr>
          <w:rFonts w:eastAsiaTheme="minorHAnsi"/>
          <w:color w:val="000000" w:themeColor="text1"/>
          <w:sz w:val="22"/>
          <w:szCs w:val="22"/>
          <w:lang w:eastAsia="en-US"/>
        </w:rPr>
        <w:t>agriculture, real</w:t>
      </w:r>
      <w:r w:rsidR="00FD1363" w:rsidRPr="00017082">
        <w:rPr>
          <w:rFonts w:eastAsiaTheme="minorHAnsi"/>
          <w:color w:val="000000" w:themeColor="text1"/>
          <w:sz w:val="22"/>
          <w:szCs w:val="22"/>
          <w:lang w:eastAsia="en-US"/>
        </w:rPr>
        <w:t xml:space="preserve"> </w:t>
      </w:r>
      <w:r w:rsidR="00BB6691" w:rsidRPr="00017082">
        <w:rPr>
          <w:rFonts w:eastAsiaTheme="minorHAnsi"/>
          <w:color w:val="000000" w:themeColor="text1"/>
          <w:sz w:val="22"/>
          <w:szCs w:val="22"/>
          <w:lang w:eastAsia="en-US"/>
        </w:rPr>
        <w:t>estate, energy, transport, communication, manufacturing and extractive industries</w:t>
      </w:r>
      <w:r w:rsidR="00195CC8" w:rsidRPr="00017082">
        <w:rPr>
          <w:rFonts w:eastAsiaTheme="minorHAnsi"/>
          <w:color w:val="000000" w:themeColor="text1"/>
          <w:sz w:val="22"/>
          <w:szCs w:val="22"/>
          <w:lang w:eastAsia="en-US"/>
        </w:rPr>
        <w:t xml:space="preserve">” </w:t>
      </w:r>
      <w:r w:rsidR="00195CC8" w:rsidRPr="00017082">
        <w:rPr>
          <w:color w:val="000000" w:themeColor="text1"/>
          <w:sz w:val="22"/>
          <w:szCs w:val="22"/>
        </w:rPr>
        <w:fldChar w:fldCharType="begin">
          <w:fldData xml:space="preserve">PEVuZE5vdGU+PENpdGU+PEF1dGhvcj5Hcmltc2RpdGNoPC9BdXRob3I+PFllYXI+MjAxNjwvWWVh
cj48UmVjTnVtPjgyMzQxPC9SZWNOdW0+PERpc3BsYXlUZXh0PihHcmltc2RpdGNoIDIwMTYpPC9E
aXNwbGF5VGV4dD48cmVjb3JkPjxyZWMtbnVtYmVyPjgyMzQxPC9yZWMtbnVtYmVyPjxmb3JlaWdu
LWtleXM+PGtleSBhcHA9IkVOIiBkYi1pZD0iemQ5OXB3c2V6cndkeDVlcDA1aXh2c3dtdHRyOXBh
YXRlMHNkIiB0aW1lc3RhbXA9IjE1NTAzMzgxOTEiPjgyMzQxPC9rZXk+PC9mb3JlaWduLWtleXM+
PHJlZi10eXBlIG5hbWU9IlJlcG9ydCI+Mjc8L3JlZi10eXBlPjxjb250cmlidXRvcnM+PGF1dGhv
cnM+PGF1dGhvcj5NYXJrIEdyaW1zZGl0Y2g8L2F1dGhvcj48L2F1dGhvcnM+PC9jb250cmlidXRv
cnM+PHRpdGxlcz48dGl0bGU+VGhlIOKAnEVuZ2luZSBvZiBFY29ub21pYyBHcm93dGjigJ0gQW4g
T3ZlcnZpZXcgb2YgUHJpdmF0ZSBJbnZlc3RtZW50IFBvbGljaWVzLCBUcmVuZHMsIGFuZCBQcm9q
ZWN0cyBpbiBDYW1ib2RpYTwvdGl0bGU+PHNlY29uZGFyeS10aXRsZT5Gb2N1cyBvbiB0aGUgR2xv
YmFsIFNvdXRoPC9zZWNvbmRhcnktdGl0bGU+PC90aXRsZXM+PGRhdGVzPjx5ZWFyPjIwMTY8L3ll
YXI+PC9kYXRlcz48dXJscz48L3VybHM+PHJlc2VhcmNoLW5vdGVzPlNpbmNlIHRoZSBlYXJseSAx
OTkwcywgQ2FtYm9kaWEgaGFzIGJlZW4gaGVhdmlseSByZWxpYW50IG9uIGZvcmVpZ24gYWlkLiBU
aGUgQ2FtYm9kaWFuJiN4RDtHb3Zlcm5tZW50IGlzIHNlZWtpbmcgdG8gcmVkdWNlIGRvbm9yLWRl
cGVuZGVuY2UgYW5kIGluY3JlYXNlIHNlbGYtcmVsaWFuY2UsIGFpbWluZyB0byYjeEQ7bGlmdCB0
aGUgY291bnRyeSB0byB0aGUgc3RhdHVzIG9mIGhpZ2hlciBtaWRkbGUtaW5jb21lIGNvdW50cnkg
YnkgMjAzMC4gVGhpcyBnb2FsIGRlcGVuZHMmI3hEO2hlYXZpbHkgb24gaW5jcmVhc2luZyBwcml2
YXRlIGludmVzdG1lbnQsIGFuZCB0aGUgR292ZXJubWVudCBoYXMgZGVzY3JpYmVkIHRoZSBwcml2
YXRlJiN4RDtzZWN0b3IgYXMgdGhlIOKAnGVuZ2luZSBvZiBlY29ub21pYyBncm93dGjigJ0gZm9y
IENhbWJvZGlhLiBJdCBpcyB0aGVyZWZvcmUgc2Vla2luZyB0byYjeEQ7ZW5jb3VyYWdlIGJvdGgg
Zm9yZWlnbiBhbmQgZG9tZXN0aWMgaW52ZXN0bWVudCBpbiBvcmRlciB0byBtYWludGFpbiBjdXJy
ZW50IGdyb3d0aCByYXRlcyYjeEQ7YW5kIGZhY2lsaXRhdGUgY29udGludWVkIGRldmVsb3BtZW50
IG9mIHRoZSBjb3VudHJ5LiYjeEQ7QmVnaW5uaW5nIGluIHRoZSBlYXJseSAxOTkwcywgQ2FtYm9k
aWEgdG9vayBzdGVwcyB0byBsaWJlcmFsaXplIHRoZSBlbnZpcm9ubWVudCBmb3IgcHJpdmF0ZSYj
eEQ7c2VjdG9yIGludmVzdG1lbnQuIFRoaXMgaW5jbHVkZWQgcmVkdWNpbmcgcmVzdHJpY3Rpb25z
IG9uIGZvcmVpZ24gY29tcGFuaWVzIGFuZCBwYXNzaW5nJiN4RDttZWFzdXJlcyB0byBtYWtlIGl0
IGVhc2llciBmb3IgY29tcGFuaWVzIHRvIHJlZ2lzdGVyIGFuZCByZWNlaXZlIG5lY2Vzc2FyeSBs
aWNlbnNlcywgcGVybWl0cyYjeEQ7YW5kIGFwcHJvdmFscy4gU2luY2UgQ2FtYm9kaWEgbW92ZWQg
YXdheSBmcm9tIGEgY2VudHJhbGx5LXBsYW5uZWQgZWNvbm9teSB0b3dhcmRzIHRoZSYjeEQ7bWFy
a2V0IGVjb25vbXksIGFsbCBzZWN0b3JzIG9mIHRoZSBlY29ub215IGhhdmUgYmVlbiBvcGVuZWQg
Zm9yIHByaXZhdGUgaW52ZXN0bWVudCDigJMmI3hEO2JvdGggZnJvbSBpbnNpZGUgYW5kIG91dHNp
ZGUgdGhlIGNvdW50cnkuIFRoaXMgaW5jbHVkZXMgaW52ZXN0bWVudHMgaW4gYWdyaWN1bHR1cmUs
IHJlYWwmI3hEO2VzdGF0ZSwgZW5lcmd5LCB0cmFuc3BvcnQsIGNvbW11bmljYXRpb24sIG1hbnVm
YWN0dXJpbmcgYW5kIGV4dHJhY3RpdmUgaW5kdXN0cmllcy4gUHVibGljJiN4RDtzZXJ2aWNlcyBo
YXZlIGFsc28gYmVlbiBvcGVuZWQgdG8gcHJpdmF0ZSBpbnZlc3RtZW50LCBpbmNsdWRpbmcgdXRp
bGl0aWVzIGFuZCBoZWFsdGhjYXJlLiYjeEQ7UHJpdmF0ZSBpbnZlc3RtZW50IHBsYXlzIGFuIGlt
cG9ydGFudCByb2xlIGluIHRoZSBDYW1ib2RpYW4gZWNvbm9teSBhbmQgaGFzIGdlbmVyYXRlZCYj
eEQ7ZW1wbG95bWVudCwgcmFpc2VkIHJldmVudWVzLCBhbmQgY29udHJpYnV0ZWQgdG8gQ2FtYm9k
aWEgbWFpbnRhaW5pbmcgaXRzIGltcHJlc3NpdmUmI3hEO2ZpZ3VyZXMgZm9yIGVjb25vbWljIGdy
b3d0aC4gSG93ZXZlciwgbWFueSBpbnZlc3RtZW50IHByb2plY3RzIGhhdmUgYWxzbyBiZWVuIGFz
c29jaWF0ZWQmI3hEO3dpdGggc2VyaW91cyBwcm9ibGVtcyBpbiB0aGVpciBpbXBsZW1lbnRhdGlv
bi4gUHJpdmF0ZSBpbnZlc3RtZW50IGluIGFncmljdWx0dXJlIGhhcyBiZWVuJiN4RDtpbXBsaWNh
dGVkIGluIGxhbmQgY29uZmxpY3RzIGFuZCB2aW9sYXRpb25zIG9mIHRoZSByaWdodHMgb2YgZmFy
bWVycyBhbmQgaW5kaWdlbm91cyBwZW9wbGUuJiN4RDtJbmZyYXN0cnVjdHVyZSBkZXZlbG9wbWVu
dCBoYXMgY2F1c2VkIGVudmlyb25tZW50YWwgZGFtYWdlIHRoYXQgaGFzIG5vdCBhbHdheXMgYmVl
biYjeEQ7YWRlcXVhdGVseSBtaXRpZ2F0ZWQuIE1pbmluZyBvcGVyYXRpb25zIGhhdmUgcG9pc29u
ZWQgZ3JvdW5kIHdhdGVyLCBhbmQgbWFudWZhY3R1cmVycyYjeEQ7aGF2ZSBiZWNvbWUgaW52b2x2
ZWQgaW4gZGlzcHV0ZXMgd2l0aCB0aGVpciB3b3JrZXJzIG92ZXIgcGF5IGFuZCB3b3JraW5nIGNv
bmRpdGlvbnMuJiN4RDtXaGlsZSBpbnZlc3RtZW50IGlzIGltcG9ydGFudCBmb3IgdGhlIGNvbnRp
bnVlZCBkZXZlbG9wbWVudCBvZiBDYW1ib2RpYSwgaXJyZXNwb25zaWJsZSYjeEQ7aW52ZXN0bWVu
dCBoYXMgYmVlbiBjb25uZWN0ZWQgdG8gc2VyaW91cyBodW1hbiByaWdodHMgYWJ1c2VzIGFuZCBp
bXBvdmVyaXNobWVudCBvZiYjeEQ7Q2FtYm9kaWFuIGNvbW11bml0aWVzIHRoYXQgaGF2ZSBsb3N0
IGFjY2VzcyB0byBsYW5kIGFuZCByZXNvdXJjZXMuJiN4RDtBY2tub3dsZWRnaW5nIHRoZSBpbXBv
cnRhbmNlIG9mIHByaXZhdGUgaW52ZXN0bWVudCBhcyB3ZWxsIGFzIHRoZSBjaGFsbGVuZ2VzIHRo
YXQgaGF2ZSBzbyYjeEQ7ZmFyIGVtZXJnZWQgaW4gaXRzIGltcGxlbWVudGF0aW9uLCB0aGlzIHBh
cGVyIGFpbXMgdG8gcHJlc2VudCBhbiBvdmVydmlldyBhbmQgYW5hbHlzaXMgb2YmI3hEO3RoZSBj
dXJyZW50IGludmVzdG1lbnQgbGFuZHNjYXBlIGluIENhbWJvZGlhLCBhcyB3ZWxsIGFzIGl0cyBp
bXBhY3RzIG9uIHBlb3BsZSBhbmQgdGhlJiN4RDtlbnZpcm9ubWVudC4gSXQgaXMgaG9wZWQgdGhh
dCB0aGUgaW5mb3JtYXRpb24gY29udGFpbmVkIGhlcmUgd2lsbCBib3RoIHJhaXNlIGF3YXJlbmVz
cyYjeEQ7YWJvdXQgY3VycmVudCBpbnZlc3RtZW50IHRyZW5kcyBhbmQgcHJvbW90ZSBkaXNjdXNz
aW9uIGFtb25nIHRoZSB2YXJpb3VzIHN0YWtlaG9sZGVycyYjeEQ7aW50ZXJlc3RlZCBpbiB0aGUg
Y3VycmVudCB0cmFqZWN0b3J5IG9mIENhbWJvZGlh4oCZcyBkZXZlbG9wbWVudC4gVGhlIHBhcGVy
IGJlZ2lucyB3aXRoIGFuJiN4RDtvdmVydmlldyBvZiBDYW1ib2RpYeKAmXMgcG9saWNpZXMgb24g
aW52ZXN0bWVudCwgZm9sbG93ZWQgYnkgYSBzdW1tYXJ5IG9mIGtleSBlbGVtZW50cyBvZiYjeEQ7
dGhlIHJlZ3VsYXRvcnkgZnJhbWV3b3JrLiBJdCB0aGVuIGxvb2tzIGF0IG5hdGlvbndpZGUgaW52
ZXN0bWVudCB0cmVuZHMgYW5kIGZvY3VzZXMgb24mI3hEO3NldmVyYWwga2V5IHNlY3RvcnMsIGJl
Zm9yZSBnb2luZyBvbiB0byBkaXNjdXNzIGhvdyByZWdpb25hbCBhbmQgaW50ZXJuYXRpb25hbCBh
Y3RvcnMgYW5kJiN4RDthZ3JlZW1lbnRzIGFyZSBzaGFwaW5nIENhbWJvZGlh4oCZcyBpbnZlc3Rt
ZW50IGNsaW1hdGUuIFRoZSBmaW5hbCBzZWN0aW9uIHJlZmxlY3RzIG9uIHRoZSYjeEQ7aW1wYWN0
cyBvZiBwcml2YXRlIGludmVzdG1lbnQgaW4gQ2FtYm9kaWEuPC9yZXNlYXJjaC1ub3Rlcz48L3Jl
Y29yZD48L0NpdGU+PC9FbmROb3RlPn==
</w:fldData>
        </w:fldChar>
      </w:r>
      <w:r w:rsidR="00195CC8" w:rsidRPr="00017082">
        <w:rPr>
          <w:color w:val="000000" w:themeColor="text1"/>
          <w:sz w:val="22"/>
          <w:szCs w:val="22"/>
        </w:rPr>
        <w:instrText xml:space="preserve"> ADDIN EN.CITE </w:instrText>
      </w:r>
      <w:r w:rsidR="00195CC8" w:rsidRPr="00017082">
        <w:rPr>
          <w:color w:val="000000" w:themeColor="text1"/>
          <w:sz w:val="22"/>
          <w:szCs w:val="22"/>
        </w:rPr>
        <w:fldChar w:fldCharType="begin">
          <w:fldData xml:space="preserve">PEVuZE5vdGU+PENpdGU+PEF1dGhvcj5Hcmltc2RpdGNoPC9BdXRob3I+PFllYXI+MjAxNjwvWWVh
cj48UmVjTnVtPjgyMzQxPC9SZWNOdW0+PERpc3BsYXlUZXh0PihHcmltc2RpdGNoIDIwMTYpPC9E
aXNwbGF5VGV4dD48cmVjb3JkPjxyZWMtbnVtYmVyPjgyMzQxPC9yZWMtbnVtYmVyPjxmb3JlaWdu
LWtleXM+PGtleSBhcHA9IkVOIiBkYi1pZD0iemQ5OXB3c2V6cndkeDVlcDA1aXh2c3dtdHRyOXBh
YXRlMHNkIiB0aW1lc3RhbXA9IjE1NTAzMzgxOTEiPjgyMzQxPC9rZXk+PC9mb3JlaWduLWtleXM+
PHJlZi10eXBlIG5hbWU9IlJlcG9ydCI+Mjc8L3JlZi10eXBlPjxjb250cmlidXRvcnM+PGF1dGhv
cnM+PGF1dGhvcj5NYXJrIEdyaW1zZGl0Y2g8L2F1dGhvcj48L2F1dGhvcnM+PC9jb250cmlidXRv
cnM+PHRpdGxlcz48dGl0bGU+VGhlIOKAnEVuZ2luZSBvZiBFY29ub21pYyBHcm93dGjigJ0gQW4g
T3ZlcnZpZXcgb2YgUHJpdmF0ZSBJbnZlc3RtZW50IFBvbGljaWVzLCBUcmVuZHMsIGFuZCBQcm9q
ZWN0cyBpbiBDYW1ib2RpYTwvdGl0bGU+PHNlY29uZGFyeS10aXRsZT5Gb2N1cyBvbiB0aGUgR2xv
YmFsIFNvdXRoPC9zZWNvbmRhcnktdGl0bGU+PC90aXRsZXM+PGRhdGVzPjx5ZWFyPjIwMTY8L3ll
YXI+PC9kYXRlcz48dXJscz48L3VybHM+PHJlc2VhcmNoLW5vdGVzPlNpbmNlIHRoZSBlYXJseSAx
OTkwcywgQ2FtYm9kaWEgaGFzIGJlZW4gaGVhdmlseSByZWxpYW50IG9uIGZvcmVpZ24gYWlkLiBU
aGUgQ2FtYm9kaWFuJiN4RDtHb3Zlcm5tZW50IGlzIHNlZWtpbmcgdG8gcmVkdWNlIGRvbm9yLWRl
cGVuZGVuY2UgYW5kIGluY3JlYXNlIHNlbGYtcmVsaWFuY2UsIGFpbWluZyB0byYjeEQ7bGlmdCB0
aGUgY291bnRyeSB0byB0aGUgc3RhdHVzIG9mIGhpZ2hlciBtaWRkbGUtaW5jb21lIGNvdW50cnkg
YnkgMjAzMC4gVGhpcyBnb2FsIGRlcGVuZHMmI3hEO2hlYXZpbHkgb24gaW5jcmVhc2luZyBwcml2
YXRlIGludmVzdG1lbnQsIGFuZCB0aGUgR292ZXJubWVudCBoYXMgZGVzY3JpYmVkIHRoZSBwcml2
YXRlJiN4RDtzZWN0b3IgYXMgdGhlIOKAnGVuZ2luZSBvZiBlY29ub21pYyBncm93dGjigJ0gZm9y
IENhbWJvZGlhLiBJdCBpcyB0aGVyZWZvcmUgc2Vla2luZyB0byYjeEQ7ZW5jb3VyYWdlIGJvdGgg
Zm9yZWlnbiBhbmQgZG9tZXN0aWMgaW52ZXN0bWVudCBpbiBvcmRlciB0byBtYWludGFpbiBjdXJy
ZW50IGdyb3d0aCByYXRlcyYjeEQ7YW5kIGZhY2lsaXRhdGUgY29udGludWVkIGRldmVsb3BtZW50
IG9mIHRoZSBjb3VudHJ5LiYjeEQ7QmVnaW5uaW5nIGluIHRoZSBlYXJseSAxOTkwcywgQ2FtYm9k
aWEgdG9vayBzdGVwcyB0byBsaWJlcmFsaXplIHRoZSBlbnZpcm9ubWVudCBmb3IgcHJpdmF0ZSYj
eEQ7c2VjdG9yIGludmVzdG1lbnQuIFRoaXMgaW5jbHVkZWQgcmVkdWNpbmcgcmVzdHJpY3Rpb25z
IG9uIGZvcmVpZ24gY29tcGFuaWVzIGFuZCBwYXNzaW5nJiN4RDttZWFzdXJlcyB0byBtYWtlIGl0
IGVhc2llciBmb3IgY29tcGFuaWVzIHRvIHJlZ2lzdGVyIGFuZCByZWNlaXZlIG5lY2Vzc2FyeSBs
aWNlbnNlcywgcGVybWl0cyYjeEQ7YW5kIGFwcHJvdmFscy4gU2luY2UgQ2FtYm9kaWEgbW92ZWQg
YXdheSBmcm9tIGEgY2VudHJhbGx5LXBsYW5uZWQgZWNvbm9teSB0b3dhcmRzIHRoZSYjeEQ7bWFy
a2V0IGVjb25vbXksIGFsbCBzZWN0b3JzIG9mIHRoZSBlY29ub215IGhhdmUgYmVlbiBvcGVuZWQg
Zm9yIHByaXZhdGUgaW52ZXN0bWVudCDigJMmI3hEO2JvdGggZnJvbSBpbnNpZGUgYW5kIG91dHNp
ZGUgdGhlIGNvdW50cnkuIFRoaXMgaW5jbHVkZXMgaW52ZXN0bWVudHMgaW4gYWdyaWN1bHR1cmUs
IHJlYWwmI3hEO2VzdGF0ZSwgZW5lcmd5LCB0cmFuc3BvcnQsIGNvbW11bmljYXRpb24sIG1hbnVm
YWN0dXJpbmcgYW5kIGV4dHJhY3RpdmUgaW5kdXN0cmllcy4gUHVibGljJiN4RDtzZXJ2aWNlcyBo
YXZlIGFsc28gYmVlbiBvcGVuZWQgdG8gcHJpdmF0ZSBpbnZlc3RtZW50LCBpbmNsdWRpbmcgdXRp
bGl0aWVzIGFuZCBoZWFsdGhjYXJlLiYjeEQ7UHJpdmF0ZSBpbnZlc3RtZW50IHBsYXlzIGFuIGlt
cG9ydGFudCByb2xlIGluIHRoZSBDYW1ib2RpYW4gZWNvbm9teSBhbmQgaGFzIGdlbmVyYXRlZCYj
eEQ7ZW1wbG95bWVudCwgcmFpc2VkIHJldmVudWVzLCBhbmQgY29udHJpYnV0ZWQgdG8gQ2FtYm9k
aWEgbWFpbnRhaW5pbmcgaXRzIGltcHJlc3NpdmUmI3hEO2ZpZ3VyZXMgZm9yIGVjb25vbWljIGdy
b3d0aC4gSG93ZXZlciwgbWFueSBpbnZlc3RtZW50IHByb2plY3RzIGhhdmUgYWxzbyBiZWVuIGFz
c29jaWF0ZWQmI3hEO3dpdGggc2VyaW91cyBwcm9ibGVtcyBpbiB0aGVpciBpbXBsZW1lbnRhdGlv
bi4gUHJpdmF0ZSBpbnZlc3RtZW50IGluIGFncmljdWx0dXJlIGhhcyBiZWVuJiN4RDtpbXBsaWNh
dGVkIGluIGxhbmQgY29uZmxpY3RzIGFuZCB2aW9sYXRpb25zIG9mIHRoZSByaWdodHMgb2YgZmFy
bWVycyBhbmQgaW5kaWdlbm91cyBwZW9wbGUuJiN4RDtJbmZyYXN0cnVjdHVyZSBkZXZlbG9wbWVu
dCBoYXMgY2F1c2VkIGVudmlyb25tZW50YWwgZGFtYWdlIHRoYXQgaGFzIG5vdCBhbHdheXMgYmVl
biYjeEQ7YWRlcXVhdGVseSBtaXRpZ2F0ZWQuIE1pbmluZyBvcGVyYXRpb25zIGhhdmUgcG9pc29u
ZWQgZ3JvdW5kIHdhdGVyLCBhbmQgbWFudWZhY3R1cmVycyYjeEQ7aGF2ZSBiZWNvbWUgaW52b2x2
ZWQgaW4gZGlzcHV0ZXMgd2l0aCB0aGVpciB3b3JrZXJzIG92ZXIgcGF5IGFuZCB3b3JraW5nIGNv
bmRpdGlvbnMuJiN4RDtXaGlsZSBpbnZlc3RtZW50IGlzIGltcG9ydGFudCBmb3IgdGhlIGNvbnRp
bnVlZCBkZXZlbG9wbWVudCBvZiBDYW1ib2RpYSwgaXJyZXNwb25zaWJsZSYjeEQ7aW52ZXN0bWVu
dCBoYXMgYmVlbiBjb25uZWN0ZWQgdG8gc2VyaW91cyBodW1hbiByaWdodHMgYWJ1c2VzIGFuZCBp
bXBvdmVyaXNobWVudCBvZiYjeEQ7Q2FtYm9kaWFuIGNvbW11bml0aWVzIHRoYXQgaGF2ZSBsb3N0
IGFjY2VzcyB0byBsYW5kIGFuZCByZXNvdXJjZXMuJiN4RDtBY2tub3dsZWRnaW5nIHRoZSBpbXBv
cnRhbmNlIG9mIHByaXZhdGUgaW52ZXN0bWVudCBhcyB3ZWxsIGFzIHRoZSBjaGFsbGVuZ2VzIHRo
YXQgaGF2ZSBzbyYjeEQ7ZmFyIGVtZXJnZWQgaW4gaXRzIGltcGxlbWVudGF0aW9uLCB0aGlzIHBh
cGVyIGFpbXMgdG8gcHJlc2VudCBhbiBvdmVydmlldyBhbmQgYW5hbHlzaXMgb2YmI3hEO3RoZSBj
dXJyZW50IGludmVzdG1lbnQgbGFuZHNjYXBlIGluIENhbWJvZGlhLCBhcyB3ZWxsIGFzIGl0cyBp
bXBhY3RzIG9uIHBlb3BsZSBhbmQgdGhlJiN4RDtlbnZpcm9ubWVudC4gSXQgaXMgaG9wZWQgdGhh
dCB0aGUgaW5mb3JtYXRpb24gY29udGFpbmVkIGhlcmUgd2lsbCBib3RoIHJhaXNlIGF3YXJlbmVz
cyYjeEQ7YWJvdXQgY3VycmVudCBpbnZlc3RtZW50IHRyZW5kcyBhbmQgcHJvbW90ZSBkaXNjdXNz
aW9uIGFtb25nIHRoZSB2YXJpb3VzIHN0YWtlaG9sZGVycyYjeEQ7aW50ZXJlc3RlZCBpbiB0aGUg
Y3VycmVudCB0cmFqZWN0b3J5IG9mIENhbWJvZGlh4oCZcyBkZXZlbG9wbWVudC4gVGhlIHBhcGVy
IGJlZ2lucyB3aXRoIGFuJiN4RDtvdmVydmlldyBvZiBDYW1ib2RpYeKAmXMgcG9saWNpZXMgb24g
aW52ZXN0bWVudCwgZm9sbG93ZWQgYnkgYSBzdW1tYXJ5IG9mIGtleSBlbGVtZW50cyBvZiYjeEQ7
dGhlIHJlZ3VsYXRvcnkgZnJhbWV3b3JrLiBJdCB0aGVuIGxvb2tzIGF0IG5hdGlvbndpZGUgaW52
ZXN0bWVudCB0cmVuZHMgYW5kIGZvY3VzZXMgb24mI3hEO3NldmVyYWwga2V5IHNlY3RvcnMsIGJl
Zm9yZSBnb2luZyBvbiB0byBkaXNjdXNzIGhvdyByZWdpb25hbCBhbmQgaW50ZXJuYXRpb25hbCBh
Y3RvcnMgYW5kJiN4RDthZ3JlZW1lbnRzIGFyZSBzaGFwaW5nIENhbWJvZGlh4oCZcyBpbnZlc3Rt
ZW50IGNsaW1hdGUuIFRoZSBmaW5hbCBzZWN0aW9uIHJlZmxlY3RzIG9uIHRoZSYjeEQ7aW1wYWN0
cyBvZiBwcml2YXRlIGludmVzdG1lbnQgaW4gQ2FtYm9kaWEuPC9yZXNlYXJjaC1ub3Rlcz48L3Jl
Y29yZD48L0NpdGU+PC9FbmROb3RlPn==
</w:fldData>
        </w:fldChar>
      </w:r>
      <w:r w:rsidR="00195CC8" w:rsidRPr="00017082">
        <w:rPr>
          <w:color w:val="000000" w:themeColor="text1"/>
          <w:sz w:val="22"/>
          <w:szCs w:val="22"/>
        </w:rPr>
        <w:instrText xml:space="preserve"> ADDIN EN.CITE.DATA </w:instrText>
      </w:r>
      <w:r w:rsidR="00195CC8" w:rsidRPr="00017082">
        <w:rPr>
          <w:color w:val="000000" w:themeColor="text1"/>
          <w:sz w:val="22"/>
          <w:szCs w:val="22"/>
        </w:rPr>
      </w:r>
      <w:r w:rsidR="00195CC8" w:rsidRPr="00017082">
        <w:rPr>
          <w:color w:val="000000" w:themeColor="text1"/>
          <w:sz w:val="22"/>
          <w:szCs w:val="22"/>
        </w:rPr>
        <w:fldChar w:fldCharType="end"/>
      </w:r>
      <w:r w:rsidR="00195CC8" w:rsidRPr="00017082">
        <w:rPr>
          <w:color w:val="000000" w:themeColor="text1"/>
          <w:sz w:val="22"/>
          <w:szCs w:val="22"/>
        </w:rPr>
      </w:r>
      <w:r w:rsidR="00195CC8" w:rsidRPr="00017082">
        <w:rPr>
          <w:color w:val="000000" w:themeColor="text1"/>
          <w:sz w:val="22"/>
          <w:szCs w:val="22"/>
        </w:rPr>
        <w:fldChar w:fldCharType="separate"/>
      </w:r>
      <w:r w:rsidR="00195CC8" w:rsidRPr="00017082">
        <w:rPr>
          <w:noProof/>
          <w:color w:val="000000" w:themeColor="text1"/>
          <w:sz w:val="22"/>
          <w:szCs w:val="22"/>
        </w:rPr>
        <w:t>(Grimsditch 2016)</w:t>
      </w:r>
      <w:r w:rsidR="00195CC8" w:rsidRPr="00017082">
        <w:rPr>
          <w:color w:val="000000" w:themeColor="text1"/>
          <w:sz w:val="22"/>
          <w:szCs w:val="22"/>
        </w:rPr>
        <w:fldChar w:fldCharType="end"/>
      </w:r>
      <w:r w:rsidR="003335F9">
        <w:rPr>
          <w:color w:val="000000" w:themeColor="text1"/>
          <w:sz w:val="22"/>
          <w:szCs w:val="22"/>
        </w:rPr>
        <w:t xml:space="preserve">. </w:t>
      </w:r>
      <w:r w:rsidR="001B3949">
        <w:rPr>
          <w:color w:val="000000" w:themeColor="text1"/>
          <w:sz w:val="22"/>
          <w:szCs w:val="22"/>
        </w:rPr>
        <w:t>Reinforcing these efforts</w:t>
      </w:r>
      <w:r w:rsidR="00A86453">
        <w:rPr>
          <w:color w:val="000000" w:themeColor="text1"/>
          <w:sz w:val="22"/>
          <w:szCs w:val="22"/>
        </w:rPr>
        <w:t>, Hang</w:t>
      </w:r>
      <w:r w:rsidR="00036EB5">
        <w:rPr>
          <w:color w:val="000000" w:themeColor="text1"/>
          <w:sz w:val="22"/>
          <w:szCs w:val="22"/>
        </w:rPr>
        <w:t xml:space="preserve"> </w:t>
      </w:r>
      <w:r w:rsidR="00165326">
        <w:rPr>
          <w:color w:val="000000" w:themeColor="text1"/>
          <w:sz w:val="22"/>
          <w:szCs w:val="22"/>
        </w:rPr>
        <w:fldChar w:fldCharType="begin">
          <w:fldData xml:space="preserve">PEVuZE5vdGU+PENpdGUgRXhjbHVkZUF1dGg9IjEiPjxBdXRob3I+SGFuZzwvQXV0aG9yPjxZZWFy
PjIwMTM8L1llYXI+PFJlY051bT44MjM0MjwvUmVjTnVtPjxEaXNwbGF5VGV4dD4oMjAxMyk8L0Rp
c3BsYXlUZXh0PjxyZWNvcmQ+PHJlYy1udW1iZXI+ODIzNDI8L3JlYy1udW1iZXI+PGZvcmVpZ24t
a2V5cz48a2V5IGFwcD0iRU4iIGRiLWlkPSJ6ZDk5cHdzZXpyd2R4NWVwMDVpeHZzd210dHI5cGFh
dGUwc2QiIHRpbWVzdGFtcD0iMTU1MDMzODQ2NCI+ODIzNDI8L2tleT48L2ZvcmVpZ24ta2V5cz48
cmVmLXR5cGUgbmFtZT0iUmVwb3J0Ij4yNzwvcmVmLXR5cGU+PGNvbnRyaWJ1dG9ycz48YXV0aG9y
cz48YXV0aG9yPlNBSU5HIENoYW4gSGFuZzwvYXV0aG9yPjwvYXV0aG9ycz48L2NvbnRyaWJ1dG9y
cz48dGl0bGVzPjx0aXRsZT5CaW5kaW5nIENvbnN0cmFpbnRzIG9uIEVjb25vbWljIEdyb3d0aCBp
biBDYW1ib2RpYTogQSBHcm93dGggRGlhZ25vc3RpYyBBcHByb2FjaDwvdGl0bGU+PC90aXRsZXM+
PGRhdGVzPjx5ZWFyPjIwMTM8L3llYXI+PHB1Yi1kYXRlcz48ZGF0ZT5NYXJjaDwvZGF0ZT48L3B1
Yi1kYXRlcz48L2RhdGVzPjxwdWJsaXNoZXI+Q0RSSSAtIENhbWJvZGlh4oCZcyBsZWFkaW5nIGlu
ZGVwZW5kZW50IGRldmVsb3BtZW50IHBvbGljeSByZXNlYXJjaCBpbnN0aXR1dGU8L3B1Ymxpc2hl
cj48d29yay10eXBlPldvcmtpbmcgUGFwZXIgU2VyaWVzIE5vLiA4MDwvd29yay10eXBlPjx1cmxz
PjwvdXJscz48cmVzZWFyY2gtbm90ZXM+U2luY2UgdGhlIGVhcmx5IDE5OTBzLCBDYW1ib2RpYSBo
YXMgYmVlbiBoZWF2aWx5IHJlbGlhbnQgb24gZm9yZWlnbiBhaWQuIFRoZSBDYW1ib2RpYW4mI3hE
O0dvdmVybm1lbnQgaXMgc2Vla2luZyB0byByZWR1Y2UgZG9ub3ItZGVwZW5kZW5jZSBhbmQgaW5j
cmVhc2Ugc2VsZi1yZWxpYW5jZSwgYWltaW5nIHRvJiN4RDtsaWZ0IHRoZSBjb3VudHJ5IHRvIHRo
ZSBzdGF0dXMgb2YgaGlnaGVyIG1pZGRsZS1pbmNvbWUgY291bnRyeSBieSAyMDMwLiBUaGlzIGdv
YWwgZGVwZW5kcyYjeEQ7aGVhdmlseSBvbiBpbmNyZWFzaW5nIHByaXZhdGUgaW52ZXN0bWVudCwg
YW5kIHRoZSBHb3Zlcm5tZW50IGhhcyBkZXNjcmliZWQgdGhlIHByaXZhdGUmI3hEO3NlY3RvciBh
cyB0aGUg4oCcZW5naW5lIG9mIGVjb25vbWljIGdyb3d0aOKAnSBmb3IgQ2FtYm9kaWEuIEl0IGlz
IHRoZXJlZm9yZSBzZWVraW5nIHRvJiN4RDtlbmNvdXJhZ2UgYm90aCBmb3JlaWduIGFuZCBkb21l
c3RpYyBpbnZlc3RtZW50IGluIG9yZGVyIHRvIG1haW50YWluIGN1cnJlbnQgZ3Jvd3RoIHJhdGVz
JiN4RDthbmQgZmFjaWxpdGF0ZSBjb250aW51ZWQgZGV2ZWxvcG1lbnQgb2YgdGhlIGNvdW50cnku
JiN4RDtCZWdpbm5pbmcgaW4gdGhlIGVhcmx5IDE5OTBzLCBDYW1ib2RpYSB0b29rIHN0ZXBzIHRv
IGxpYmVyYWxpemUgdGhlIGVudmlyb25tZW50IGZvciBwcml2YXRlJiN4RDtzZWN0b3IgaW52ZXN0
bWVudC4gVGhpcyBpbmNsdWRlZCByZWR1Y2luZyByZXN0cmljdGlvbnMgb24gZm9yZWlnbiBjb21w
YW5pZXMgYW5kIHBhc3NpbmcmI3hEO21lYXN1cmVzIHRvIG1ha2UgaXQgZWFzaWVyIGZvciBjb21w
YW5pZXMgdG8gcmVnaXN0ZXIgYW5kIHJlY2VpdmUgbmVjZXNzYXJ5IGxpY2Vuc2VzLCBwZXJtaXRz
JiN4RDthbmQgYXBwcm92YWxzLiBTaW5jZSBDYW1ib2RpYSBtb3ZlZCBhd2F5IGZyb20gYSBjZW50
cmFsbHktcGxhbm5lZCBlY29ub215IHRvd2FyZHMgdGhlJiN4RDttYXJrZXQgZWNvbm9teSwgYWxs
IHNlY3RvcnMgb2YgdGhlIGVjb25vbXkgaGF2ZSBiZWVuIG9wZW5lZCBmb3IgcHJpdmF0ZSBpbnZl
c3RtZW50IOKAkyYjeEQ7Ym90aCBmcm9tIGluc2lkZSBhbmQgb3V0c2lkZSB0aGUgY291bnRyeS4g
VGhpcyBpbmNsdWRlcyBpbnZlc3RtZW50cyBpbiBhZ3JpY3VsdHVyZSwgcmVhbCYjeEQ7ZXN0YXRl
LCBlbmVyZ3ksIHRyYW5zcG9ydCwgY29tbXVuaWNhdGlvbiwgbWFudWZhY3R1cmluZyBhbmQgZXh0
cmFjdGl2ZSBpbmR1c3RyaWVzLiBQdWJsaWMmI3hEO3NlcnZpY2VzIGhhdmUgYWxzbyBiZWVuIG9w
ZW5lZCB0byBwcml2YXRlIGludmVzdG1lbnQsIGluY2x1ZGluZyB1dGlsaXRpZXMgYW5kIGhlYWx0
aGNhcmUuJiN4RDtQcml2YXRlIGludmVzdG1lbnQgcGxheXMgYW4gaW1wb3J0YW50IHJvbGUgaW4g
dGhlIENhbWJvZGlhbiBlY29ub215IGFuZCBoYXMgZ2VuZXJhdGVkJiN4RDtlbXBsb3ltZW50LCBy
YWlzZWQgcmV2ZW51ZXMsIGFuZCBjb250cmlidXRlZCB0byBDYW1ib2RpYSBtYWludGFpbmluZyBp
dHMgaW1wcmVzc2l2ZSYjeEQ7ZmlndXJlcyBmb3IgZWNvbm9taWMgZ3Jvd3RoLiBIb3dldmVyLCBt
YW55IGludmVzdG1lbnQgcHJvamVjdHMgaGF2ZSBhbHNvIGJlZW4gYXNzb2NpYXRlZCYjeEQ7d2l0
aCBzZXJpb3VzIHByb2JsZW1zIGluIHRoZWlyIGltcGxlbWVudGF0aW9uLiBQcml2YXRlIGludmVz
dG1lbnQgaW4gYWdyaWN1bHR1cmUgaGFzIGJlZW4mI3hEO2ltcGxpY2F0ZWQgaW4gbGFuZCBjb25m
bGljdHMgYW5kIHZpb2xhdGlvbnMgb2YgdGhlIHJpZ2h0cyBvZiBmYXJtZXJzIGFuZCBpbmRpZ2Vu
b3VzIHBlb3BsZS4mI3hEO0luZnJhc3RydWN0dXJlIGRldmVsb3BtZW50IGhhcyBjYXVzZWQgZW52
aXJvbm1lbnRhbCBkYW1hZ2UgdGhhdCBoYXMgbm90IGFsd2F5cyBiZWVuJiN4RDthZGVxdWF0ZWx5
IG1pdGlnYXRlZC4gTWluaW5nIG9wZXJhdGlvbnMgaGF2ZSBwb2lzb25lZCBncm91bmQgd2F0ZXIs
IGFuZCBtYW51ZmFjdHVyZXJzJiN4RDtoYXZlIGJlY29tZSBpbnZvbHZlZCBpbiBkaXNwdXRlcyB3
aXRoIHRoZWlyIHdvcmtlcnMgb3ZlciBwYXkgYW5kIHdvcmtpbmcgY29uZGl0aW9ucy4mI3hEO1do
aWxlIGludmVzdG1lbnQgaXMgaW1wb3J0YW50IGZvciB0aGUgY29udGludWVkIGRldmVsb3BtZW50
IG9mIENhbWJvZGlhLCBpcnJlc3BvbnNpYmxlJiN4RDtpbnZlc3RtZW50IGhhcyBiZWVuIGNvbm5l
Y3RlZCB0byBzZXJpb3VzIGh1bWFuIHJpZ2h0cyBhYnVzZXMgYW5kIGltcG92ZXJpc2htZW50IG9m
JiN4RDtDYW1ib2RpYW4gY29tbXVuaXRpZXMgdGhhdCBoYXZlIGxvc3QgYWNjZXNzIHRvIGxhbmQg
YW5kIHJlc291cmNlcy4mI3hEO0Fja25vd2xlZGdpbmcgdGhlIGltcG9ydGFuY2Ugb2YgcHJpdmF0
ZSBpbnZlc3RtZW50IGFzIHdlbGwgYXMgdGhlIGNoYWxsZW5nZXMgdGhhdCBoYXZlIHNvJiN4RDtm
YXIgZW1lcmdlZCBpbiBpdHMgaW1wbGVtZW50YXRpb24sIHRoaXMgcGFwZXIgYWltcyB0byBwcmVz
ZW50IGFuIG92ZXJ2aWV3IGFuZCBhbmFseXNpcyBvZiYjeEQ7dGhlIGN1cnJlbnQgaW52ZXN0bWVu
dCBsYW5kc2NhcGUgaW4gQ2FtYm9kaWEsIGFzIHdlbGwgYXMgaXRzIGltcGFjdHMgb24gcGVvcGxl
IGFuZCB0aGUmI3hEO2Vudmlyb25tZW50LiBJdCBpcyBob3BlZCB0aGF0IHRoZSBpbmZvcm1hdGlv
biBjb250YWluZWQgaGVyZSB3aWxsIGJvdGggcmFpc2UgYXdhcmVuZXNzJiN4RDthYm91dCBjdXJy
ZW50IGludmVzdG1lbnQgdHJlbmRzIGFuZCBwcm9tb3RlIGRpc2N1c3Npb24gYW1vbmcgdGhlIHZh
cmlvdXMgc3Rha2Vob2xkZXJzJiN4RDtpbnRlcmVzdGVkIGluIHRoZSBjdXJyZW50IHRyYWplY3Rv
cnkgb2YgQ2FtYm9kaWHigJlzIGRldmVsb3BtZW50LiBUaGUgcGFwZXIgYmVnaW5zIHdpdGggYW4m
I3hEO292ZXJ2aWV3IG9mIENhbWJvZGlh4oCZcyBwb2xpY2llcyBvbiBpbnZlc3RtZW50LCBmb2xs
b3dlZCBieSBhIHN1bW1hcnkgb2Yga2V5IGVsZW1lbnRzIG9mJiN4RDt0aGUgcmVndWxhdG9yeSBm
cmFtZXdvcmsuIEl0IHRoZW4gbG9va3MgYXQgbmF0aW9ud2lkZSBpbnZlc3RtZW50IHRyZW5kcyBh
bmQgZm9jdXNlcyBvbiYjeEQ7c2V2ZXJhbCBrZXkgc2VjdG9ycywgYmVmb3JlIGdvaW5nIG9uIHRv
IGRpc2N1c3MgaG93IHJlZ2lvbmFsIGFuZCBpbnRlcm5hdGlvbmFsIGFjdG9ycyBhbmQmI3hEO2Fn
cmVlbWVudHMgYXJlIHNoYXBpbmcgQ2FtYm9kaWHigJlzIGludmVzdG1lbnQgY2xpbWF0ZS4gVGhl
IGZpbmFsIHNlY3Rpb24gcmVmbGVjdHMgb24gdGhlJiN4RDtpbXBhY3RzIG9mIHByaXZhdGUgaW52
ZXN0bWVudCBpbiBDYW1ib2RpYS48L3Jlc2VhcmNoLW5vdGVzPjwvcmVjb3JkPjwvQ2l0ZT48L0Vu
ZE5vdGU+
</w:fldData>
        </w:fldChar>
      </w:r>
      <w:r w:rsidR="00165326">
        <w:rPr>
          <w:color w:val="000000" w:themeColor="text1"/>
          <w:sz w:val="22"/>
          <w:szCs w:val="22"/>
        </w:rPr>
        <w:instrText xml:space="preserve"> ADDIN EN.CITE </w:instrText>
      </w:r>
      <w:r w:rsidR="00165326">
        <w:rPr>
          <w:color w:val="000000" w:themeColor="text1"/>
          <w:sz w:val="22"/>
          <w:szCs w:val="22"/>
        </w:rPr>
        <w:fldChar w:fldCharType="begin">
          <w:fldData xml:space="preserve">PEVuZE5vdGU+PENpdGUgRXhjbHVkZUF1dGg9IjEiPjxBdXRob3I+SGFuZzwvQXV0aG9yPjxZZWFy
PjIwMTM8L1llYXI+PFJlY051bT44MjM0MjwvUmVjTnVtPjxEaXNwbGF5VGV4dD4oMjAxMyk8L0Rp
c3BsYXlUZXh0PjxyZWNvcmQ+PHJlYy1udW1iZXI+ODIzNDI8L3JlYy1udW1iZXI+PGZvcmVpZ24t
a2V5cz48a2V5IGFwcD0iRU4iIGRiLWlkPSJ6ZDk5cHdzZXpyd2R4NWVwMDVpeHZzd210dHI5cGFh
dGUwc2QiIHRpbWVzdGFtcD0iMTU1MDMzODQ2NCI+ODIzNDI8L2tleT48L2ZvcmVpZ24ta2V5cz48
cmVmLXR5cGUgbmFtZT0iUmVwb3J0Ij4yNzwvcmVmLXR5cGU+PGNvbnRyaWJ1dG9ycz48YXV0aG9y
cz48YXV0aG9yPlNBSU5HIENoYW4gSGFuZzwvYXV0aG9yPjwvYXV0aG9ycz48L2NvbnRyaWJ1dG9y
cz48dGl0bGVzPjx0aXRsZT5CaW5kaW5nIENvbnN0cmFpbnRzIG9uIEVjb25vbWljIEdyb3d0aCBp
biBDYW1ib2RpYTogQSBHcm93dGggRGlhZ25vc3RpYyBBcHByb2FjaDwvdGl0bGU+PC90aXRsZXM+
PGRhdGVzPjx5ZWFyPjIwMTM8L3llYXI+PHB1Yi1kYXRlcz48ZGF0ZT5NYXJjaDwvZGF0ZT48L3B1
Yi1kYXRlcz48L2RhdGVzPjxwdWJsaXNoZXI+Q0RSSSAtIENhbWJvZGlh4oCZcyBsZWFkaW5nIGlu
ZGVwZW5kZW50IGRldmVsb3BtZW50IHBvbGljeSByZXNlYXJjaCBpbnN0aXR1dGU8L3B1Ymxpc2hl
cj48d29yay10eXBlPldvcmtpbmcgUGFwZXIgU2VyaWVzIE5vLiA4MDwvd29yay10eXBlPjx1cmxz
PjwvdXJscz48cmVzZWFyY2gtbm90ZXM+U2luY2UgdGhlIGVhcmx5IDE5OTBzLCBDYW1ib2RpYSBo
YXMgYmVlbiBoZWF2aWx5IHJlbGlhbnQgb24gZm9yZWlnbiBhaWQuIFRoZSBDYW1ib2RpYW4mI3hE
O0dvdmVybm1lbnQgaXMgc2Vla2luZyB0byByZWR1Y2UgZG9ub3ItZGVwZW5kZW5jZSBhbmQgaW5j
cmVhc2Ugc2VsZi1yZWxpYW5jZSwgYWltaW5nIHRvJiN4RDtsaWZ0IHRoZSBjb3VudHJ5IHRvIHRo
ZSBzdGF0dXMgb2YgaGlnaGVyIG1pZGRsZS1pbmNvbWUgY291bnRyeSBieSAyMDMwLiBUaGlzIGdv
YWwgZGVwZW5kcyYjeEQ7aGVhdmlseSBvbiBpbmNyZWFzaW5nIHByaXZhdGUgaW52ZXN0bWVudCwg
YW5kIHRoZSBHb3Zlcm5tZW50IGhhcyBkZXNjcmliZWQgdGhlIHByaXZhdGUmI3hEO3NlY3RvciBh
cyB0aGUg4oCcZW5naW5lIG9mIGVjb25vbWljIGdyb3d0aOKAnSBmb3IgQ2FtYm9kaWEuIEl0IGlz
IHRoZXJlZm9yZSBzZWVraW5nIHRvJiN4RDtlbmNvdXJhZ2UgYm90aCBmb3JlaWduIGFuZCBkb21l
c3RpYyBpbnZlc3RtZW50IGluIG9yZGVyIHRvIG1haW50YWluIGN1cnJlbnQgZ3Jvd3RoIHJhdGVz
JiN4RDthbmQgZmFjaWxpdGF0ZSBjb250aW51ZWQgZGV2ZWxvcG1lbnQgb2YgdGhlIGNvdW50cnku
JiN4RDtCZWdpbm5pbmcgaW4gdGhlIGVhcmx5IDE5OTBzLCBDYW1ib2RpYSB0b29rIHN0ZXBzIHRv
IGxpYmVyYWxpemUgdGhlIGVudmlyb25tZW50IGZvciBwcml2YXRlJiN4RDtzZWN0b3IgaW52ZXN0
bWVudC4gVGhpcyBpbmNsdWRlZCByZWR1Y2luZyByZXN0cmljdGlvbnMgb24gZm9yZWlnbiBjb21w
YW5pZXMgYW5kIHBhc3NpbmcmI3hEO21lYXN1cmVzIHRvIG1ha2UgaXQgZWFzaWVyIGZvciBjb21w
YW5pZXMgdG8gcmVnaXN0ZXIgYW5kIHJlY2VpdmUgbmVjZXNzYXJ5IGxpY2Vuc2VzLCBwZXJtaXRz
JiN4RDthbmQgYXBwcm92YWxzLiBTaW5jZSBDYW1ib2RpYSBtb3ZlZCBhd2F5IGZyb20gYSBjZW50
cmFsbHktcGxhbm5lZCBlY29ub215IHRvd2FyZHMgdGhlJiN4RDttYXJrZXQgZWNvbm9teSwgYWxs
IHNlY3RvcnMgb2YgdGhlIGVjb25vbXkgaGF2ZSBiZWVuIG9wZW5lZCBmb3IgcHJpdmF0ZSBpbnZl
c3RtZW50IOKAkyYjeEQ7Ym90aCBmcm9tIGluc2lkZSBhbmQgb3V0c2lkZSB0aGUgY291bnRyeS4g
VGhpcyBpbmNsdWRlcyBpbnZlc3RtZW50cyBpbiBhZ3JpY3VsdHVyZSwgcmVhbCYjeEQ7ZXN0YXRl
LCBlbmVyZ3ksIHRyYW5zcG9ydCwgY29tbXVuaWNhdGlvbiwgbWFudWZhY3R1cmluZyBhbmQgZXh0
cmFjdGl2ZSBpbmR1c3RyaWVzLiBQdWJsaWMmI3hEO3NlcnZpY2VzIGhhdmUgYWxzbyBiZWVuIG9w
ZW5lZCB0byBwcml2YXRlIGludmVzdG1lbnQsIGluY2x1ZGluZyB1dGlsaXRpZXMgYW5kIGhlYWx0
aGNhcmUuJiN4RDtQcml2YXRlIGludmVzdG1lbnQgcGxheXMgYW4gaW1wb3J0YW50IHJvbGUgaW4g
dGhlIENhbWJvZGlhbiBlY29ub215IGFuZCBoYXMgZ2VuZXJhdGVkJiN4RDtlbXBsb3ltZW50LCBy
YWlzZWQgcmV2ZW51ZXMsIGFuZCBjb250cmlidXRlZCB0byBDYW1ib2RpYSBtYWludGFpbmluZyBp
dHMgaW1wcmVzc2l2ZSYjeEQ7ZmlndXJlcyBmb3IgZWNvbm9taWMgZ3Jvd3RoLiBIb3dldmVyLCBt
YW55IGludmVzdG1lbnQgcHJvamVjdHMgaGF2ZSBhbHNvIGJlZW4gYXNzb2NpYXRlZCYjeEQ7d2l0
aCBzZXJpb3VzIHByb2JsZW1zIGluIHRoZWlyIGltcGxlbWVudGF0aW9uLiBQcml2YXRlIGludmVz
dG1lbnQgaW4gYWdyaWN1bHR1cmUgaGFzIGJlZW4mI3hEO2ltcGxpY2F0ZWQgaW4gbGFuZCBjb25m
bGljdHMgYW5kIHZpb2xhdGlvbnMgb2YgdGhlIHJpZ2h0cyBvZiBmYXJtZXJzIGFuZCBpbmRpZ2Vu
b3VzIHBlb3BsZS4mI3hEO0luZnJhc3RydWN0dXJlIGRldmVsb3BtZW50IGhhcyBjYXVzZWQgZW52
aXJvbm1lbnRhbCBkYW1hZ2UgdGhhdCBoYXMgbm90IGFsd2F5cyBiZWVuJiN4RDthZGVxdWF0ZWx5
IG1pdGlnYXRlZC4gTWluaW5nIG9wZXJhdGlvbnMgaGF2ZSBwb2lzb25lZCBncm91bmQgd2F0ZXIs
IGFuZCBtYW51ZmFjdHVyZXJzJiN4RDtoYXZlIGJlY29tZSBpbnZvbHZlZCBpbiBkaXNwdXRlcyB3
aXRoIHRoZWlyIHdvcmtlcnMgb3ZlciBwYXkgYW5kIHdvcmtpbmcgY29uZGl0aW9ucy4mI3hEO1do
aWxlIGludmVzdG1lbnQgaXMgaW1wb3J0YW50IGZvciB0aGUgY29udGludWVkIGRldmVsb3BtZW50
IG9mIENhbWJvZGlhLCBpcnJlc3BvbnNpYmxlJiN4RDtpbnZlc3RtZW50IGhhcyBiZWVuIGNvbm5l
Y3RlZCB0byBzZXJpb3VzIGh1bWFuIHJpZ2h0cyBhYnVzZXMgYW5kIGltcG92ZXJpc2htZW50IG9m
JiN4RDtDYW1ib2RpYW4gY29tbXVuaXRpZXMgdGhhdCBoYXZlIGxvc3QgYWNjZXNzIHRvIGxhbmQg
YW5kIHJlc291cmNlcy4mI3hEO0Fja25vd2xlZGdpbmcgdGhlIGltcG9ydGFuY2Ugb2YgcHJpdmF0
ZSBpbnZlc3RtZW50IGFzIHdlbGwgYXMgdGhlIGNoYWxsZW5nZXMgdGhhdCBoYXZlIHNvJiN4RDtm
YXIgZW1lcmdlZCBpbiBpdHMgaW1wbGVtZW50YXRpb24sIHRoaXMgcGFwZXIgYWltcyB0byBwcmVz
ZW50IGFuIG92ZXJ2aWV3IGFuZCBhbmFseXNpcyBvZiYjeEQ7dGhlIGN1cnJlbnQgaW52ZXN0bWVu
dCBsYW5kc2NhcGUgaW4gQ2FtYm9kaWEsIGFzIHdlbGwgYXMgaXRzIGltcGFjdHMgb24gcGVvcGxl
IGFuZCB0aGUmI3hEO2Vudmlyb25tZW50LiBJdCBpcyBob3BlZCB0aGF0IHRoZSBpbmZvcm1hdGlv
biBjb250YWluZWQgaGVyZSB3aWxsIGJvdGggcmFpc2UgYXdhcmVuZXNzJiN4RDthYm91dCBjdXJy
ZW50IGludmVzdG1lbnQgdHJlbmRzIGFuZCBwcm9tb3RlIGRpc2N1c3Npb24gYW1vbmcgdGhlIHZh
cmlvdXMgc3Rha2Vob2xkZXJzJiN4RDtpbnRlcmVzdGVkIGluIHRoZSBjdXJyZW50IHRyYWplY3Rv
cnkgb2YgQ2FtYm9kaWHigJlzIGRldmVsb3BtZW50LiBUaGUgcGFwZXIgYmVnaW5zIHdpdGggYW4m
I3hEO292ZXJ2aWV3IG9mIENhbWJvZGlh4oCZcyBwb2xpY2llcyBvbiBpbnZlc3RtZW50LCBmb2xs
b3dlZCBieSBhIHN1bW1hcnkgb2Yga2V5IGVsZW1lbnRzIG9mJiN4RDt0aGUgcmVndWxhdG9yeSBm
cmFtZXdvcmsuIEl0IHRoZW4gbG9va3MgYXQgbmF0aW9ud2lkZSBpbnZlc3RtZW50IHRyZW5kcyBh
bmQgZm9jdXNlcyBvbiYjeEQ7c2V2ZXJhbCBrZXkgc2VjdG9ycywgYmVmb3JlIGdvaW5nIG9uIHRv
IGRpc2N1c3MgaG93IHJlZ2lvbmFsIGFuZCBpbnRlcm5hdGlvbmFsIGFjdG9ycyBhbmQmI3hEO2Fn
cmVlbWVudHMgYXJlIHNoYXBpbmcgQ2FtYm9kaWHigJlzIGludmVzdG1lbnQgY2xpbWF0ZS4gVGhl
IGZpbmFsIHNlY3Rpb24gcmVmbGVjdHMgb24gdGhlJiN4RDtpbXBhY3RzIG9mIHByaXZhdGUgaW52
ZXN0bWVudCBpbiBDYW1ib2RpYS48L3Jlc2VhcmNoLW5vdGVzPjwvcmVjb3JkPjwvQ2l0ZT48L0Vu
ZE5vdGU+
</w:fldData>
        </w:fldChar>
      </w:r>
      <w:r w:rsidR="00165326">
        <w:rPr>
          <w:color w:val="000000" w:themeColor="text1"/>
          <w:sz w:val="22"/>
          <w:szCs w:val="22"/>
        </w:rPr>
        <w:instrText xml:space="preserve"> ADDIN EN.CITE.DATA </w:instrText>
      </w:r>
      <w:r w:rsidR="00165326">
        <w:rPr>
          <w:color w:val="000000" w:themeColor="text1"/>
          <w:sz w:val="22"/>
          <w:szCs w:val="22"/>
        </w:rPr>
      </w:r>
      <w:r w:rsidR="00165326">
        <w:rPr>
          <w:color w:val="000000" w:themeColor="text1"/>
          <w:sz w:val="22"/>
          <w:szCs w:val="22"/>
        </w:rPr>
        <w:fldChar w:fldCharType="end"/>
      </w:r>
      <w:r w:rsidR="00165326">
        <w:rPr>
          <w:color w:val="000000" w:themeColor="text1"/>
          <w:sz w:val="22"/>
          <w:szCs w:val="22"/>
        </w:rPr>
      </w:r>
      <w:r w:rsidR="00165326">
        <w:rPr>
          <w:color w:val="000000" w:themeColor="text1"/>
          <w:sz w:val="22"/>
          <w:szCs w:val="22"/>
        </w:rPr>
        <w:fldChar w:fldCharType="separate"/>
      </w:r>
      <w:r w:rsidR="00165326">
        <w:rPr>
          <w:noProof/>
          <w:color w:val="000000" w:themeColor="text1"/>
          <w:sz w:val="22"/>
          <w:szCs w:val="22"/>
        </w:rPr>
        <w:t>(2013)</w:t>
      </w:r>
      <w:r w:rsidR="00165326">
        <w:rPr>
          <w:color w:val="000000" w:themeColor="text1"/>
          <w:sz w:val="22"/>
          <w:szCs w:val="22"/>
        </w:rPr>
        <w:fldChar w:fldCharType="end"/>
      </w:r>
      <w:r w:rsidR="00036EB5">
        <w:rPr>
          <w:color w:val="000000" w:themeColor="text1"/>
          <w:sz w:val="22"/>
          <w:szCs w:val="22"/>
        </w:rPr>
        <w:t xml:space="preserve"> found</w:t>
      </w:r>
      <w:r w:rsidR="001B3949">
        <w:rPr>
          <w:color w:val="000000" w:themeColor="text1"/>
          <w:sz w:val="22"/>
          <w:szCs w:val="22"/>
        </w:rPr>
        <w:t xml:space="preserve"> </w:t>
      </w:r>
      <w:r w:rsidR="00813D96" w:rsidRPr="00017082">
        <w:rPr>
          <w:color w:val="000000" w:themeColor="text1"/>
          <w:sz w:val="22"/>
          <w:szCs w:val="22"/>
        </w:rPr>
        <w:t xml:space="preserve">that constraints to growth can be traced back to </w:t>
      </w:r>
      <w:r w:rsidR="00813D96">
        <w:rPr>
          <w:color w:val="000000" w:themeColor="text1"/>
          <w:sz w:val="22"/>
          <w:szCs w:val="22"/>
        </w:rPr>
        <w:t xml:space="preserve">good governance challenges including </w:t>
      </w:r>
      <w:r w:rsidR="00813D96" w:rsidRPr="00017082">
        <w:rPr>
          <w:color w:val="000000" w:themeColor="text1"/>
          <w:sz w:val="22"/>
          <w:szCs w:val="22"/>
        </w:rPr>
        <w:t>“</w:t>
      </w:r>
      <w:r w:rsidR="00813D96" w:rsidRPr="00017082">
        <w:rPr>
          <w:rFonts w:eastAsiaTheme="minorHAnsi"/>
          <w:color w:val="000000" w:themeColor="text1"/>
          <w:sz w:val="22"/>
          <w:szCs w:val="22"/>
          <w:lang w:eastAsia="en-US"/>
        </w:rPr>
        <w:t xml:space="preserve">corruption, lack of dispute settlement mechanisms, limited law enforcement and tax administration.” </w:t>
      </w:r>
      <w:ins w:id="220" w:author="Iben Nathan" w:date="2019-03-02T14:21:00Z">
        <w:r w:rsidR="001F6798">
          <w:rPr>
            <w:rFonts w:eastAsiaTheme="minorHAnsi"/>
            <w:color w:val="000000" w:themeColor="text1"/>
            <w:sz w:val="22"/>
            <w:szCs w:val="22"/>
            <w:lang w:eastAsia="en-US"/>
          </w:rPr>
          <w:t xml:space="preserve"> </w:t>
        </w:r>
      </w:ins>
      <w:del w:id="221" w:author="Iben Nathan" w:date="2019-03-02T14:21:00Z">
        <w:r w:rsidR="00453FEF" w:rsidDel="001F6798">
          <w:rPr>
            <w:rFonts w:eastAsiaTheme="minorHAnsi"/>
            <w:color w:val="000000" w:themeColor="text1"/>
            <w:sz w:val="22"/>
            <w:szCs w:val="22"/>
            <w:lang w:eastAsia="en-US"/>
          </w:rPr>
          <w:delText xml:space="preserve"> </w:delText>
        </w:r>
      </w:del>
    </w:p>
    <w:p w14:paraId="5917EE86" w14:textId="77777777" w:rsidR="00797707" w:rsidRDefault="00797707" w:rsidP="00797707">
      <w:pPr>
        <w:widowControl w:val="0"/>
        <w:ind w:firstLine="720"/>
        <w:contextualSpacing/>
        <w:mirrorIndents/>
        <w:rPr>
          <w:color w:val="000000" w:themeColor="text1"/>
          <w:sz w:val="22"/>
          <w:szCs w:val="22"/>
        </w:rPr>
      </w:pPr>
    </w:p>
    <w:p w14:paraId="06266FD6" w14:textId="77777777" w:rsidR="00A2677B" w:rsidRDefault="004C311B" w:rsidP="00A2677B">
      <w:pPr>
        <w:widowControl w:val="0"/>
        <w:ind w:firstLine="720"/>
        <w:contextualSpacing/>
        <w:mirrorIndents/>
        <w:rPr>
          <w:rFonts w:eastAsiaTheme="minorHAnsi"/>
          <w:color w:val="000000" w:themeColor="text1"/>
          <w:sz w:val="22"/>
          <w:szCs w:val="22"/>
          <w:lang w:eastAsia="en-US"/>
        </w:rPr>
      </w:pPr>
      <w:r>
        <w:rPr>
          <w:color w:val="000000" w:themeColor="text1"/>
          <w:sz w:val="22"/>
          <w:szCs w:val="22"/>
        </w:rPr>
        <w:t xml:space="preserve">At the same time, </w:t>
      </w:r>
      <w:r w:rsidR="008B5D17">
        <w:rPr>
          <w:color w:val="000000" w:themeColor="text1"/>
          <w:sz w:val="22"/>
          <w:szCs w:val="22"/>
        </w:rPr>
        <w:t xml:space="preserve">efforts to build such </w:t>
      </w:r>
      <w:r w:rsidR="003335F9">
        <w:rPr>
          <w:color w:val="000000" w:themeColor="text1"/>
          <w:sz w:val="22"/>
          <w:szCs w:val="22"/>
        </w:rPr>
        <w:t xml:space="preserve">“strength” in </w:t>
      </w:r>
      <w:r w:rsidR="008B5D17">
        <w:rPr>
          <w:color w:val="000000" w:themeColor="text1"/>
          <w:sz w:val="22"/>
          <w:szCs w:val="22"/>
        </w:rPr>
        <w:t xml:space="preserve">these governance sub components in </w:t>
      </w:r>
      <w:r w:rsidR="003335F9">
        <w:rPr>
          <w:color w:val="000000" w:themeColor="text1"/>
          <w:sz w:val="22"/>
          <w:szCs w:val="22"/>
        </w:rPr>
        <w:t xml:space="preserve">turn, created inverse impacts </w:t>
      </w:r>
      <w:r w:rsidR="00415320">
        <w:rPr>
          <w:color w:val="000000" w:themeColor="text1"/>
          <w:sz w:val="22"/>
          <w:szCs w:val="22"/>
        </w:rPr>
        <w:t xml:space="preserve">on </w:t>
      </w:r>
      <w:r>
        <w:rPr>
          <w:color w:val="000000" w:themeColor="text1"/>
          <w:sz w:val="22"/>
          <w:szCs w:val="22"/>
        </w:rPr>
        <w:t xml:space="preserve">other </w:t>
      </w:r>
      <w:r w:rsidR="00195CC8" w:rsidRPr="00017082">
        <w:rPr>
          <w:color w:val="000000" w:themeColor="text1"/>
          <w:sz w:val="22"/>
          <w:szCs w:val="22"/>
        </w:rPr>
        <w:t>good governance subcomponents</w:t>
      </w:r>
      <w:r w:rsidR="00415320">
        <w:rPr>
          <w:color w:val="000000" w:themeColor="text1"/>
          <w:sz w:val="22"/>
          <w:szCs w:val="22"/>
        </w:rPr>
        <w:t xml:space="preserve"> such as equality and participation. </w:t>
      </w:r>
      <w:r w:rsidR="008B5D17">
        <w:rPr>
          <w:color w:val="000000" w:themeColor="text1"/>
          <w:sz w:val="22"/>
          <w:szCs w:val="22"/>
        </w:rPr>
        <w:t>For example, Grimsditch</w:t>
      </w:r>
      <w:r>
        <w:rPr>
          <w:color w:val="000000" w:themeColor="text1"/>
          <w:sz w:val="22"/>
          <w:szCs w:val="22"/>
        </w:rPr>
        <w:t xml:space="preserve"> </w:t>
      </w:r>
      <w:r w:rsidR="00076B51">
        <w:rPr>
          <w:color w:val="000000" w:themeColor="text1"/>
          <w:sz w:val="22"/>
          <w:szCs w:val="22"/>
        </w:rPr>
        <w:fldChar w:fldCharType="begin">
          <w:fldData xml:space="preserve">PEVuZE5vdGU+PENpdGUgRXhjbHVkZUF1dGg9IjEiPjxBdXRob3I+R3JpbXNkaXRjaDwvQXV0aG9y
PjxZZWFyPjIwMTY8L1llYXI+PFJlY051bT44MjM0MTwvUmVjTnVtPjxEaXNwbGF5VGV4dD4oMjAx
Nik8L0Rpc3BsYXlUZXh0PjxyZWNvcmQ+PHJlYy1udW1iZXI+ODIzNDE8L3JlYy1udW1iZXI+PGZv
cmVpZ24ta2V5cz48a2V5IGFwcD0iRU4iIGRiLWlkPSJ6ZDk5cHdzZXpyd2R4NWVwMDVpeHZzd210
dHI5cGFhdGUwc2QiIHRpbWVzdGFtcD0iMTU1MDMzODE5MSI+ODIzNDE8L2tleT48L2ZvcmVpZ24t
a2V5cz48cmVmLXR5cGUgbmFtZT0iUmVwb3J0Ij4yNzwvcmVmLXR5cGU+PGNvbnRyaWJ1dG9ycz48
YXV0aG9ycz48YXV0aG9yPk1hcmsgR3JpbXNkaXRjaDwvYXV0aG9yPjwvYXV0aG9ycz48L2NvbnRy
aWJ1dG9ycz48dGl0bGVzPjx0aXRsZT5UaGUg4oCcRW5naW5lIG9mIEVjb25vbWljIEdyb3d0aOKA
nSBBbiBPdmVydmlldyBvZiBQcml2YXRlIEludmVzdG1lbnQgUG9saWNpZXMsIFRyZW5kcywgYW5k
IFByb2plY3RzIGluIENhbWJvZGlhPC90aXRsZT48c2Vjb25kYXJ5LXRpdGxlPkZvY3VzIG9uIHRo
ZSBHbG9iYWwgU291dGg8L3NlY29uZGFyeS10aXRsZT48L3RpdGxlcz48ZGF0ZXM+PHllYXI+MjAx
NjwveWVhcj48L2RhdGVzPjx1cmxzPjwvdXJscz48cmVzZWFyY2gtbm90ZXM+U2luY2UgdGhlIGVh
cmx5IDE5OTBzLCBDYW1ib2RpYSBoYXMgYmVlbiBoZWF2aWx5IHJlbGlhbnQgb24gZm9yZWlnbiBh
aWQuIFRoZSBDYW1ib2RpYW4mI3hEO0dvdmVybm1lbnQgaXMgc2Vla2luZyB0byByZWR1Y2UgZG9u
b3ItZGVwZW5kZW5jZSBhbmQgaW5jcmVhc2Ugc2VsZi1yZWxpYW5jZSwgYWltaW5nIHRvJiN4RDts
aWZ0IHRoZSBjb3VudHJ5IHRvIHRoZSBzdGF0dXMgb2YgaGlnaGVyIG1pZGRsZS1pbmNvbWUgY291
bnRyeSBieSAyMDMwLiBUaGlzIGdvYWwgZGVwZW5kcyYjeEQ7aGVhdmlseSBvbiBpbmNyZWFzaW5n
IHByaXZhdGUgaW52ZXN0bWVudCwgYW5kIHRoZSBHb3Zlcm5tZW50IGhhcyBkZXNjcmliZWQgdGhl
IHByaXZhdGUmI3hEO3NlY3RvciBhcyB0aGUg4oCcZW5naW5lIG9mIGVjb25vbWljIGdyb3d0aOKA
nSBmb3IgQ2FtYm9kaWEuIEl0IGlzIHRoZXJlZm9yZSBzZWVraW5nIHRvJiN4RDtlbmNvdXJhZ2Ug
Ym90aCBmb3JlaWduIGFuZCBkb21lc3RpYyBpbnZlc3RtZW50IGluIG9yZGVyIHRvIG1haW50YWlu
IGN1cnJlbnQgZ3Jvd3RoIHJhdGVzJiN4RDthbmQgZmFjaWxpdGF0ZSBjb250aW51ZWQgZGV2ZWxv
cG1lbnQgb2YgdGhlIGNvdW50cnkuJiN4RDtCZWdpbm5pbmcgaW4gdGhlIGVhcmx5IDE5OTBzLCBD
YW1ib2RpYSB0b29rIHN0ZXBzIHRvIGxpYmVyYWxpemUgdGhlIGVudmlyb25tZW50IGZvciBwcml2
YXRlJiN4RDtzZWN0b3IgaW52ZXN0bWVudC4gVGhpcyBpbmNsdWRlZCByZWR1Y2luZyByZXN0cmlj
dGlvbnMgb24gZm9yZWlnbiBjb21wYW5pZXMgYW5kIHBhc3NpbmcmI3hEO21lYXN1cmVzIHRvIG1h
a2UgaXQgZWFzaWVyIGZvciBjb21wYW5pZXMgdG8gcmVnaXN0ZXIgYW5kIHJlY2VpdmUgbmVjZXNz
YXJ5IGxpY2Vuc2VzLCBwZXJtaXRzJiN4RDthbmQgYXBwcm92YWxzLiBTaW5jZSBDYW1ib2RpYSBt
b3ZlZCBhd2F5IGZyb20gYSBjZW50cmFsbHktcGxhbm5lZCBlY29ub215IHRvd2FyZHMgdGhlJiN4
RDttYXJrZXQgZWNvbm9teSwgYWxsIHNlY3RvcnMgb2YgdGhlIGVjb25vbXkgaGF2ZSBiZWVuIG9w
ZW5lZCBmb3IgcHJpdmF0ZSBpbnZlc3RtZW50IOKAkyYjeEQ7Ym90aCBmcm9tIGluc2lkZSBhbmQg
b3V0c2lkZSB0aGUgY291bnRyeS4gVGhpcyBpbmNsdWRlcyBpbnZlc3RtZW50cyBpbiBhZ3JpY3Vs
dHVyZSwgcmVhbCYjeEQ7ZXN0YXRlLCBlbmVyZ3ksIHRyYW5zcG9ydCwgY29tbXVuaWNhdGlvbiwg
bWFudWZhY3R1cmluZyBhbmQgZXh0cmFjdGl2ZSBpbmR1c3RyaWVzLiBQdWJsaWMmI3hEO3NlcnZp
Y2VzIGhhdmUgYWxzbyBiZWVuIG9wZW5lZCB0byBwcml2YXRlIGludmVzdG1lbnQsIGluY2x1ZGlu
ZyB1dGlsaXRpZXMgYW5kIGhlYWx0aGNhcmUuJiN4RDtQcml2YXRlIGludmVzdG1lbnQgcGxheXMg
YW4gaW1wb3J0YW50IHJvbGUgaW4gdGhlIENhbWJvZGlhbiBlY29ub215IGFuZCBoYXMgZ2VuZXJh
dGVkJiN4RDtlbXBsb3ltZW50LCByYWlzZWQgcmV2ZW51ZXMsIGFuZCBjb250cmlidXRlZCB0byBD
YW1ib2RpYSBtYWludGFpbmluZyBpdHMgaW1wcmVzc2l2ZSYjeEQ7ZmlndXJlcyBmb3IgZWNvbm9t
aWMgZ3Jvd3RoLiBIb3dldmVyLCBtYW55IGludmVzdG1lbnQgcHJvamVjdHMgaGF2ZSBhbHNvIGJl
ZW4gYXNzb2NpYXRlZCYjeEQ7d2l0aCBzZXJpb3VzIHByb2JsZW1zIGluIHRoZWlyIGltcGxlbWVu
dGF0aW9uLiBQcml2YXRlIGludmVzdG1lbnQgaW4gYWdyaWN1bHR1cmUgaGFzIGJlZW4mI3hEO2lt
cGxpY2F0ZWQgaW4gbGFuZCBjb25mbGljdHMgYW5kIHZpb2xhdGlvbnMgb2YgdGhlIHJpZ2h0cyBv
ZiBmYXJtZXJzIGFuZCBpbmRpZ2Vub3VzIHBlb3BsZS4mI3hEO0luZnJhc3RydWN0dXJlIGRldmVs
b3BtZW50IGhhcyBjYXVzZWQgZW52aXJvbm1lbnRhbCBkYW1hZ2UgdGhhdCBoYXMgbm90IGFsd2F5
cyBiZWVuJiN4RDthZGVxdWF0ZWx5IG1pdGlnYXRlZC4gTWluaW5nIG9wZXJhdGlvbnMgaGF2ZSBw
b2lzb25lZCBncm91bmQgd2F0ZXIsIGFuZCBtYW51ZmFjdHVyZXJzJiN4RDtoYXZlIGJlY29tZSBp
bnZvbHZlZCBpbiBkaXNwdXRlcyB3aXRoIHRoZWlyIHdvcmtlcnMgb3ZlciBwYXkgYW5kIHdvcmtp
bmcgY29uZGl0aW9ucy4mI3hEO1doaWxlIGludmVzdG1lbnQgaXMgaW1wb3J0YW50IGZvciB0aGUg
Y29udGludWVkIGRldmVsb3BtZW50IG9mIENhbWJvZGlhLCBpcnJlc3BvbnNpYmxlJiN4RDtpbnZl
c3RtZW50IGhhcyBiZWVuIGNvbm5lY3RlZCB0byBzZXJpb3VzIGh1bWFuIHJpZ2h0cyBhYnVzZXMg
YW5kIGltcG92ZXJpc2htZW50IG9mJiN4RDtDYW1ib2RpYW4gY29tbXVuaXRpZXMgdGhhdCBoYXZl
IGxvc3QgYWNjZXNzIHRvIGxhbmQgYW5kIHJlc291cmNlcy4mI3hEO0Fja25vd2xlZGdpbmcgdGhl
IGltcG9ydGFuY2Ugb2YgcHJpdmF0ZSBpbnZlc3RtZW50IGFzIHdlbGwgYXMgdGhlIGNoYWxsZW5n
ZXMgdGhhdCBoYXZlIHNvJiN4RDtmYXIgZW1lcmdlZCBpbiBpdHMgaW1wbGVtZW50YXRpb24sIHRo
aXMgcGFwZXIgYWltcyB0byBwcmVzZW50IGFuIG92ZXJ2aWV3IGFuZCBhbmFseXNpcyBvZiYjeEQ7
dGhlIGN1cnJlbnQgaW52ZXN0bWVudCBsYW5kc2NhcGUgaW4gQ2FtYm9kaWEsIGFzIHdlbGwgYXMg
aXRzIGltcGFjdHMgb24gcGVvcGxlIGFuZCB0aGUmI3hEO2Vudmlyb25tZW50LiBJdCBpcyBob3Bl
ZCB0aGF0IHRoZSBpbmZvcm1hdGlvbiBjb250YWluZWQgaGVyZSB3aWxsIGJvdGggcmFpc2UgYXdh
cmVuZXNzJiN4RDthYm91dCBjdXJyZW50IGludmVzdG1lbnQgdHJlbmRzIGFuZCBwcm9tb3RlIGRp
c2N1c3Npb24gYW1vbmcgdGhlIHZhcmlvdXMgc3Rha2Vob2xkZXJzJiN4RDtpbnRlcmVzdGVkIGlu
IHRoZSBjdXJyZW50IHRyYWplY3Rvcnkgb2YgQ2FtYm9kaWHigJlzIGRldmVsb3BtZW50LiBUaGUg
cGFwZXIgYmVnaW5zIHdpdGggYW4mI3hEO292ZXJ2aWV3IG9mIENhbWJvZGlh4oCZcyBwb2xpY2ll
cyBvbiBpbnZlc3RtZW50LCBmb2xsb3dlZCBieSBhIHN1bW1hcnkgb2Yga2V5IGVsZW1lbnRzIG9m
JiN4RDt0aGUgcmVndWxhdG9yeSBmcmFtZXdvcmsuIEl0IHRoZW4gbG9va3MgYXQgbmF0aW9ud2lk
ZSBpbnZlc3RtZW50IHRyZW5kcyBhbmQgZm9jdXNlcyBvbiYjeEQ7c2V2ZXJhbCBrZXkgc2VjdG9y
cywgYmVmb3JlIGdvaW5nIG9uIHRvIGRpc2N1c3MgaG93IHJlZ2lvbmFsIGFuZCBpbnRlcm5hdGlv
bmFsIGFjdG9ycyBhbmQmI3hEO2FncmVlbWVudHMgYXJlIHNoYXBpbmcgQ2FtYm9kaWHigJlzIGlu
dmVzdG1lbnQgY2xpbWF0ZS4gVGhlIGZpbmFsIHNlY3Rpb24gcmVmbGVjdHMgb24gdGhlJiN4RDtp
bXBhY3RzIG9mIHByaXZhdGUgaW52ZXN0bWVudCBpbiBDYW1ib2RpYS48L3Jlc2VhcmNoLW5vdGVz
PjwvcmVjb3JkPjwvQ2l0ZT48L0VuZE5vdGU+AG==
</w:fldData>
        </w:fldChar>
      </w:r>
      <w:r w:rsidR="00076B51">
        <w:rPr>
          <w:color w:val="000000" w:themeColor="text1"/>
          <w:sz w:val="22"/>
          <w:szCs w:val="22"/>
        </w:rPr>
        <w:instrText xml:space="preserve"> ADDIN EN.CITE </w:instrText>
      </w:r>
      <w:r w:rsidR="00076B51">
        <w:rPr>
          <w:color w:val="000000" w:themeColor="text1"/>
          <w:sz w:val="22"/>
          <w:szCs w:val="22"/>
        </w:rPr>
        <w:fldChar w:fldCharType="begin">
          <w:fldData xml:space="preserve">PEVuZE5vdGU+PENpdGUgRXhjbHVkZUF1dGg9IjEiPjxBdXRob3I+R3JpbXNkaXRjaDwvQXV0aG9y
PjxZZWFyPjIwMTY8L1llYXI+PFJlY051bT44MjM0MTwvUmVjTnVtPjxEaXNwbGF5VGV4dD4oMjAx
Nik8L0Rpc3BsYXlUZXh0PjxyZWNvcmQ+PHJlYy1udW1iZXI+ODIzNDE8L3JlYy1udW1iZXI+PGZv
cmVpZ24ta2V5cz48a2V5IGFwcD0iRU4iIGRiLWlkPSJ6ZDk5cHdzZXpyd2R4NWVwMDVpeHZzd210
dHI5cGFhdGUwc2QiIHRpbWVzdGFtcD0iMTU1MDMzODE5MSI+ODIzNDE8L2tleT48L2ZvcmVpZ24t
a2V5cz48cmVmLXR5cGUgbmFtZT0iUmVwb3J0Ij4yNzwvcmVmLXR5cGU+PGNvbnRyaWJ1dG9ycz48
YXV0aG9ycz48YXV0aG9yPk1hcmsgR3JpbXNkaXRjaDwvYXV0aG9yPjwvYXV0aG9ycz48L2NvbnRy
aWJ1dG9ycz48dGl0bGVzPjx0aXRsZT5UaGUg4oCcRW5naW5lIG9mIEVjb25vbWljIEdyb3d0aOKA
nSBBbiBPdmVydmlldyBvZiBQcml2YXRlIEludmVzdG1lbnQgUG9saWNpZXMsIFRyZW5kcywgYW5k
IFByb2plY3RzIGluIENhbWJvZGlhPC90aXRsZT48c2Vjb25kYXJ5LXRpdGxlPkZvY3VzIG9uIHRo
ZSBHbG9iYWwgU291dGg8L3NlY29uZGFyeS10aXRsZT48L3RpdGxlcz48ZGF0ZXM+PHllYXI+MjAx
NjwveWVhcj48L2RhdGVzPjx1cmxzPjwvdXJscz48cmVzZWFyY2gtbm90ZXM+U2luY2UgdGhlIGVh
cmx5IDE5OTBzLCBDYW1ib2RpYSBoYXMgYmVlbiBoZWF2aWx5IHJlbGlhbnQgb24gZm9yZWlnbiBh
aWQuIFRoZSBDYW1ib2RpYW4mI3hEO0dvdmVybm1lbnQgaXMgc2Vla2luZyB0byByZWR1Y2UgZG9u
b3ItZGVwZW5kZW5jZSBhbmQgaW5jcmVhc2Ugc2VsZi1yZWxpYW5jZSwgYWltaW5nIHRvJiN4RDts
aWZ0IHRoZSBjb3VudHJ5IHRvIHRoZSBzdGF0dXMgb2YgaGlnaGVyIG1pZGRsZS1pbmNvbWUgY291
bnRyeSBieSAyMDMwLiBUaGlzIGdvYWwgZGVwZW5kcyYjeEQ7aGVhdmlseSBvbiBpbmNyZWFzaW5n
IHByaXZhdGUgaW52ZXN0bWVudCwgYW5kIHRoZSBHb3Zlcm5tZW50IGhhcyBkZXNjcmliZWQgdGhl
IHByaXZhdGUmI3hEO3NlY3RvciBhcyB0aGUg4oCcZW5naW5lIG9mIGVjb25vbWljIGdyb3d0aOKA
nSBmb3IgQ2FtYm9kaWEuIEl0IGlzIHRoZXJlZm9yZSBzZWVraW5nIHRvJiN4RDtlbmNvdXJhZ2Ug
Ym90aCBmb3JlaWduIGFuZCBkb21lc3RpYyBpbnZlc3RtZW50IGluIG9yZGVyIHRvIG1haW50YWlu
IGN1cnJlbnQgZ3Jvd3RoIHJhdGVzJiN4RDthbmQgZmFjaWxpdGF0ZSBjb250aW51ZWQgZGV2ZWxv
cG1lbnQgb2YgdGhlIGNvdW50cnkuJiN4RDtCZWdpbm5pbmcgaW4gdGhlIGVhcmx5IDE5OTBzLCBD
YW1ib2RpYSB0b29rIHN0ZXBzIHRvIGxpYmVyYWxpemUgdGhlIGVudmlyb25tZW50IGZvciBwcml2
YXRlJiN4RDtzZWN0b3IgaW52ZXN0bWVudC4gVGhpcyBpbmNsdWRlZCByZWR1Y2luZyByZXN0cmlj
dGlvbnMgb24gZm9yZWlnbiBjb21wYW5pZXMgYW5kIHBhc3NpbmcmI3hEO21lYXN1cmVzIHRvIG1h
a2UgaXQgZWFzaWVyIGZvciBjb21wYW5pZXMgdG8gcmVnaXN0ZXIgYW5kIHJlY2VpdmUgbmVjZXNz
YXJ5IGxpY2Vuc2VzLCBwZXJtaXRzJiN4RDthbmQgYXBwcm92YWxzLiBTaW5jZSBDYW1ib2RpYSBt
b3ZlZCBhd2F5IGZyb20gYSBjZW50cmFsbHktcGxhbm5lZCBlY29ub215IHRvd2FyZHMgdGhlJiN4
RDttYXJrZXQgZWNvbm9teSwgYWxsIHNlY3RvcnMgb2YgdGhlIGVjb25vbXkgaGF2ZSBiZWVuIG9w
ZW5lZCBmb3IgcHJpdmF0ZSBpbnZlc3RtZW50IOKAkyYjeEQ7Ym90aCBmcm9tIGluc2lkZSBhbmQg
b3V0c2lkZSB0aGUgY291bnRyeS4gVGhpcyBpbmNsdWRlcyBpbnZlc3RtZW50cyBpbiBhZ3JpY3Vs
dHVyZSwgcmVhbCYjeEQ7ZXN0YXRlLCBlbmVyZ3ksIHRyYW5zcG9ydCwgY29tbXVuaWNhdGlvbiwg
bWFudWZhY3R1cmluZyBhbmQgZXh0cmFjdGl2ZSBpbmR1c3RyaWVzLiBQdWJsaWMmI3hEO3NlcnZp
Y2VzIGhhdmUgYWxzbyBiZWVuIG9wZW5lZCB0byBwcml2YXRlIGludmVzdG1lbnQsIGluY2x1ZGlu
ZyB1dGlsaXRpZXMgYW5kIGhlYWx0aGNhcmUuJiN4RDtQcml2YXRlIGludmVzdG1lbnQgcGxheXMg
YW4gaW1wb3J0YW50IHJvbGUgaW4gdGhlIENhbWJvZGlhbiBlY29ub215IGFuZCBoYXMgZ2VuZXJh
dGVkJiN4RDtlbXBsb3ltZW50LCByYWlzZWQgcmV2ZW51ZXMsIGFuZCBjb250cmlidXRlZCB0byBD
YW1ib2RpYSBtYWludGFpbmluZyBpdHMgaW1wcmVzc2l2ZSYjeEQ7ZmlndXJlcyBmb3IgZWNvbm9t
aWMgZ3Jvd3RoLiBIb3dldmVyLCBtYW55IGludmVzdG1lbnQgcHJvamVjdHMgaGF2ZSBhbHNvIGJl
ZW4gYXNzb2NpYXRlZCYjeEQ7d2l0aCBzZXJpb3VzIHByb2JsZW1zIGluIHRoZWlyIGltcGxlbWVu
dGF0aW9uLiBQcml2YXRlIGludmVzdG1lbnQgaW4gYWdyaWN1bHR1cmUgaGFzIGJlZW4mI3hEO2lt
cGxpY2F0ZWQgaW4gbGFuZCBjb25mbGljdHMgYW5kIHZpb2xhdGlvbnMgb2YgdGhlIHJpZ2h0cyBv
ZiBmYXJtZXJzIGFuZCBpbmRpZ2Vub3VzIHBlb3BsZS4mI3hEO0luZnJhc3RydWN0dXJlIGRldmVs
b3BtZW50IGhhcyBjYXVzZWQgZW52aXJvbm1lbnRhbCBkYW1hZ2UgdGhhdCBoYXMgbm90IGFsd2F5
cyBiZWVuJiN4RDthZGVxdWF0ZWx5IG1pdGlnYXRlZC4gTWluaW5nIG9wZXJhdGlvbnMgaGF2ZSBw
b2lzb25lZCBncm91bmQgd2F0ZXIsIGFuZCBtYW51ZmFjdHVyZXJzJiN4RDtoYXZlIGJlY29tZSBp
bnZvbHZlZCBpbiBkaXNwdXRlcyB3aXRoIHRoZWlyIHdvcmtlcnMgb3ZlciBwYXkgYW5kIHdvcmtp
bmcgY29uZGl0aW9ucy4mI3hEO1doaWxlIGludmVzdG1lbnQgaXMgaW1wb3J0YW50IGZvciB0aGUg
Y29udGludWVkIGRldmVsb3BtZW50IG9mIENhbWJvZGlhLCBpcnJlc3BvbnNpYmxlJiN4RDtpbnZl
c3RtZW50IGhhcyBiZWVuIGNvbm5lY3RlZCB0byBzZXJpb3VzIGh1bWFuIHJpZ2h0cyBhYnVzZXMg
YW5kIGltcG92ZXJpc2htZW50IG9mJiN4RDtDYW1ib2RpYW4gY29tbXVuaXRpZXMgdGhhdCBoYXZl
IGxvc3QgYWNjZXNzIHRvIGxhbmQgYW5kIHJlc291cmNlcy4mI3hEO0Fja25vd2xlZGdpbmcgdGhl
IGltcG9ydGFuY2Ugb2YgcHJpdmF0ZSBpbnZlc3RtZW50IGFzIHdlbGwgYXMgdGhlIGNoYWxsZW5n
ZXMgdGhhdCBoYXZlIHNvJiN4RDtmYXIgZW1lcmdlZCBpbiBpdHMgaW1wbGVtZW50YXRpb24sIHRo
aXMgcGFwZXIgYWltcyB0byBwcmVzZW50IGFuIG92ZXJ2aWV3IGFuZCBhbmFseXNpcyBvZiYjeEQ7
dGhlIGN1cnJlbnQgaW52ZXN0bWVudCBsYW5kc2NhcGUgaW4gQ2FtYm9kaWEsIGFzIHdlbGwgYXMg
aXRzIGltcGFjdHMgb24gcGVvcGxlIGFuZCB0aGUmI3hEO2Vudmlyb25tZW50LiBJdCBpcyBob3Bl
ZCB0aGF0IHRoZSBpbmZvcm1hdGlvbiBjb250YWluZWQgaGVyZSB3aWxsIGJvdGggcmFpc2UgYXdh
cmVuZXNzJiN4RDthYm91dCBjdXJyZW50IGludmVzdG1lbnQgdHJlbmRzIGFuZCBwcm9tb3RlIGRp
c2N1c3Npb24gYW1vbmcgdGhlIHZhcmlvdXMgc3Rha2Vob2xkZXJzJiN4RDtpbnRlcmVzdGVkIGlu
IHRoZSBjdXJyZW50IHRyYWplY3Rvcnkgb2YgQ2FtYm9kaWHigJlzIGRldmVsb3BtZW50LiBUaGUg
cGFwZXIgYmVnaW5zIHdpdGggYW4mI3hEO292ZXJ2aWV3IG9mIENhbWJvZGlh4oCZcyBwb2xpY2ll
cyBvbiBpbnZlc3RtZW50LCBmb2xsb3dlZCBieSBhIHN1bW1hcnkgb2Yga2V5IGVsZW1lbnRzIG9m
JiN4RDt0aGUgcmVndWxhdG9yeSBmcmFtZXdvcmsuIEl0IHRoZW4gbG9va3MgYXQgbmF0aW9ud2lk
ZSBpbnZlc3RtZW50IHRyZW5kcyBhbmQgZm9jdXNlcyBvbiYjeEQ7c2V2ZXJhbCBrZXkgc2VjdG9y
cywgYmVmb3JlIGdvaW5nIG9uIHRvIGRpc2N1c3MgaG93IHJlZ2lvbmFsIGFuZCBpbnRlcm5hdGlv
bmFsIGFjdG9ycyBhbmQmI3hEO2FncmVlbWVudHMgYXJlIHNoYXBpbmcgQ2FtYm9kaWHigJlzIGlu
dmVzdG1lbnQgY2xpbWF0ZS4gVGhlIGZpbmFsIHNlY3Rpb24gcmVmbGVjdHMgb24gdGhlJiN4RDtp
bXBhY3RzIG9mIHByaXZhdGUgaW52ZXN0bWVudCBpbiBDYW1ib2RpYS48L3Jlc2VhcmNoLW5vdGVz
PjwvcmVjb3JkPjwvQ2l0ZT48L0VuZE5vdGU+AG==
</w:fldData>
        </w:fldChar>
      </w:r>
      <w:r w:rsidR="00076B51">
        <w:rPr>
          <w:color w:val="000000" w:themeColor="text1"/>
          <w:sz w:val="22"/>
          <w:szCs w:val="22"/>
        </w:rPr>
        <w:instrText xml:space="preserve"> ADDIN EN.CITE.DATA </w:instrText>
      </w:r>
      <w:r w:rsidR="00076B51">
        <w:rPr>
          <w:color w:val="000000" w:themeColor="text1"/>
          <w:sz w:val="22"/>
          <w:szCs w:val="22"/>
        </w:rPr>
      </w:r>
      <w:r w:rsidR="00076B51">
        <w:rPr>
          <w:color w:val="000000" w:themeColor="text1"/>
          <w:sz w:val="22"/>
          <w:szCs w:val="22"/>
        </w:rPr>
        <w:fldChar w:fldCharType="end"/>
      </w:r>
      <w:r w:rsidR="00076B51">
        <w:rPr>
          <w:color w:val="000000" w:themeColor="text1"/>
          <w:sz w:val="22"/>
          <w:szCs w:val="22"/>
        </w:rPr>
      </w:r>
      <w:r w:rsidR="00076B51">
        <w:rPr>
          <w:color w:val="000000" w:themeColor="text1"/>
          <w:sz w:val="22"/>
          <w:szCs w:val="22"/>
        </w:rPr>
        <w:fldChar w:fldCharType="separate"/>
      </w:r>
      <w:r w:rsidR="00076B51">
        <w:rPr>
          <w:noProof/>
          <w:color w:val="000000" w:themeColor="text1"/>
          <w:sz w:val="22"/>
          <w:szCs w:val="22"/>
        </w:rPr>
        <w:t>(2016)</w:t>
      </w:r>
      <w:r w:rsidR="00076B51">
        <w:rPr>
          <w:color w:val="000000" w:themeColor="text1"/>
          <w:sz w:val="22"/>
          <w:szCs w:val="22"/>
        </w:rPr>
        <w:fldChar w:fldCharType="end"/>
      </w:r>
      <w:r w:rsidR="00195CC8" w:rsidRPr="00017082">
        <w:rPr>
          <w:color w:val="000000" w:themeColor="text1"/>
          <w:sz w:val="22"/>
          <w:szCs w:val="22"/>
        </w:rPr>
        <w:t xml:space="preserve"> </w:t>
      </w:r>
      <w:r w:rsidR="000D3F7B" w:rsidRPr="00017082">
        <w:rPr>
          <w:color w:val="000000" w:themeColor="text1"/>
          <w:sz w:val="22"/>
          <w:szCs w:val="22"/>
        </w:rPr>
        <w:t xml:space="preserve">found </w:t>
      </w:r>
      <w:r w:rsidR="00415320">
        <w:rPr>
          <w:color w:val="000000" w:themeColor="text1"/>
          <w:sz w:val="22"/>
          <w:szCs w:val="22"/>
        </w:rPr>
        <w:t xml:space="preserve">that </w:t>
      </w:r>
      <w:r w:rsidR="00A2677B">
        <w:rPr>
          <w:color w:val="000000" w:themeColor="text1"/>
          <w:sz w:val="22"/>
          <w:szCs w:val="22"/>
        </w:rPr>
        <w:t xml:space="preserve">capacity enhancing </w:t>
      </w:r>
      <w:r w:rsidR="00B75A73">
        <w:rPr>
          <w:color w:val="000000" w:themeColor="text1"/>
          <w:sz w:val="22"/>
          <w:szCs w:val="22"/>
        </w:rPr>
        <w:t xml:space="preserve">of these pro-growth </w:t>
      </w:r>
      <w:r w:rsidR="00415320">
        <w:rPr>
          <w:color w:val="000000" w:themeColor="text1"/>
          <w:sz w:val="22"/>
          <w:szCs w:val="22"/>
        </w:rPr>
        <w:t>initiatives</w:t>
      </w:r>
      <w:r w:rsidR="00B75A73">
        <w:rPr>
          <w:color w:val="000000" w:themeColor="text1"/>
          <w:sz w:val="22"/>
          <w:szCs w:val="22"/>
        </w:rPr>
        <w:t xml:space="preserve"> led to</w:t>
      </w:r>
      <w:r w:rsidR="00415320">
        <w:rPr>
          <w:color w:val="000000" w:themeColor="text1"/>
          <w:sz w:val="22"/>
          <w:szCs w:val="22"/>
        </w:rPr>
        <w:t xml:space="preserve"> </w:t>
      </w:r>
      <w:r w:rsidR="00195CC8" w:rsidRPr="00017082">
        <w:rPr>
          <w:rFonts w:eastAsiaTheme="minorHAnsi"/>
          <w:color w:val="000000" w:themeColor="text1"/>
          <w:sz w:val="22"/>
          <w:szCs w:val="22"/>
          <w:lang w:eastAsia="en-US"/>
        </w:rPr>
        <w:t>“</w:t>
      </w:r>
      <w:r w:rsidR="00BB6691" w:rsidRPr="00017082">
        <w:rPr>
          <w:rFonts w:eastAsiaTheme="minorHAnsi"/>
          <w:color w:val="000000" w:themeColor="text1"/>
          <w:sz w:val="22"/>
          <w:szCs w:val="22"/>
          <w:lang w:eastAsia="en-US"/>
        </w:rPr>
        <w:t>land conflicts</w:t>
      </w:r>
      <w:r w:rsidR="00195CC8" w:rsidRPr="00017082">
        <w:rPr>
          <w:rFonts w:eastAsiaTheme="minorHAnsi"/>
          <w:color w:val="000000" w:themeColor="text1"/>
          <w:sz w:val="22"/>
          <w:szCs w:val="22"/>
          <w:lang w:eastAsia="en-US"/>
        </w:rPr>
        <w:t xml:space="preserve">” </w:t>
      </w:r>
      <w:r w:rsidR="00415320">
        <w:rPr>
          <w:rFonts w:eastAsiaTheme="minorHAnsi"/>
          <w:color w:val="000000" w:themeColor="text1"/>
          <w:sz w:val="22"/>
          <w:szCs w:val="22"/>
          <w:lang w:eastAsia="en-US"/>
        </w:rPr>
        <w:t>result</w:t>
      </w:r>
      <w:r w:rsidR="00B75A73">
        <w:rPr>
          <w:rFonts w:eastAsiaTheme="minorHAnsi"/>
          <w:color w:val="000000" w:themeColor="text1"/>
          <w:sz w:val="22"/>
          <w:szCs w:val="22"/>
          <w:lang w:eastAsia="en-US"/>
        </w:rPr>
        <w:t>ing</w:t>
      </w:r>
      <w:r w:rsidR="00415320">
        <w:rPr>
          <w:rFonts w:eastAsiaTheme="minorHAnsi"/>
          <w:color w:val="000000" w:themeColor="text1"/>
          <w:sz w:val="22"/>
          <w:szCs w:val="22"/>
          <w:lang w:eastAsia="en-US"/>
        </w:rPr>
        <w:t xml:space="preserve"> from </w:t>
      </w:r>
      <w:r w:rsidR="00195CC8" w:rsidRPr="00017082">
        <w:rPr>
          <w:rFonts w:eastAsiaTheme="minorHAnsi"/>
          <w:color w:val="000000" w:themeColor="text1"/>
          <w:sz w:val="22"/>
          <w:szCs w:val="22"/>
          <w:lang w:eastAsia="en-US"/>
        </w:rPr>
        <w:t>“</w:t>
      </w:r>
      <w:r w:rsidR="00BB6691" w:rsidRPr="00017082">
        <w:rPr>
          <w:rFonts w:eastAsiaTheme="minorHAnsi"/>
          <w:color w:val="000000" w:themeColor="text1"/>
          <w:sz w:val="22"/>
          <w:szCs w:val="22"/>
          <w:lang w:eastAsia="en-US"/>
        </w:rPr>
        <w:t>violations of the rights of farmers and indigenous people</w:t>
      </w:r>
      <w:r w:rsidR="00195CC8" w:rsidRPr="00017082">
        <w:rPr>
          <w:rFonts w:eastAsiaTheme="minorHAnsi"/>
          <w:color w:val="000000" w:themeColor="text1"/>
          <w:sz w:val="22"/>
          <w:szCs w:val="22"/>
          <w:lang w:eastAsia="en-US"/>
        </w:rPr>
        <w:t xml:space="preserve">”. Likewise, </w:t>
      </w:r>
      <w:r w:rsidR="005C587D">
        <w:rPr>
          <w:rFonts w:eastAsiaTheme="minorHAnsi"/>
          <w:color w:val="000000" w:themeColor="text1"/>
          <w:sz w:val="22"/>
          <w:szCs w:val="22"/>
          <w:lang w:eastAsia="en-US"/>
        </w:rPr>
        <w:t xml:space="preserve">resource capacity to build </w:t>
      </w:r>
      <w:r w:rsidR="00195CC8" w:rsidRPr="00017082">
        <w:rPr>
          <w:rFonts w:eastAsiaTheme="minorHAnsi"/>
          <w:color w:val="000000" w:themeColor="text1"/>
          <w:sz w:val="22"/>
          <w:szCs w:val="22"/>
          <w:lang w:eastAsia="en-US"/>
        </w:rPr>
        <w:t>road</w:t>
      </w:r>
      <w:r w:rsidR="005C587D">
        <w:rPr>
          <w:rFonts w:eastAsiaTheme="minorHAnsi"/>
          <w:color w:val="000000" w:themeColor="text1"/>
          <w:sz w:val="22"/>
          <w:szCs w:val="22"/>
          <w:lang w:eastAsia="en-US"/>
        </w:rPr>
        <w:t>s</w:t>
      </w:r>
      <w:r w:rsidR="00195CC8" w:rsidRPr="00017082">
        <w:rPr>
          <w:rFonts w:eastAsiaTheme="minorHAnsi"/>
          <w:color w:val="000000" w:themeColor="text1"/>
          <w:sz w:val="22"/>
          <w:szCs w:val="22"/>
          <w:lang w:eastAsia="en-US"/>
        </w:rPr>
        <w:t xml:space="preserve"> and other infrastructure projects </w:t>
      </w:r>
      <w:r w:rsidR="00173222">
        <w:rPr>
          <w:rFonts w:eastAsiaTheme="minorHAnsi"/>
          <w:color w:val="000000" w:themeColor="text1"/>
          <w:sz w:val="22"/>
          <w:szCs w:val="22"/>
          <w:lang w:eastAsia="en-US"/>
        </w:rPr>
        <w:t xml:space="preserve">caused biodiversity loss </w:t>
      </w:r>
      <w:r w:rsidR="00173222" w:rsidRPr="00017082">
        <w:rPr>
          <w:rFonts w:eastAsiaTheme="minorHAnsi"/>
          <w:color w:val="000000" w:themeColor="text1"/>
          <w:sz w:val="22"/>
          <w:szCs w:val="22"/>
          <w:lang w:eastAsia="en-US"/>
        </w:rPr>
        <w:fldChar w:fldCharType="begin"/>
      </w:r>
      <w:r w:rsidR="00173222" w:rsidRPr="00017082">
        <w:rPr>
          <w:rFonts w:eastAsiaTheme="minorHAnsi"/>
          <w:color w:val="000000" w:themeColor="text1"/>
          <w:sz w:val="22"/>
          <w:szCs w:val="22"/>
          <w:lang w:eastAsia="en-US"/>
        </w:rPr>
        <w:instrText xml:space="preserve"> ADDIN EN.CITE &lt;EndNote&gt;&lt;Cite&gt;&lt;Author&gt;Arcus Foundation&lt;/Author&gt;&lt;Year&gt;2019&lt;/Year&gt;&lt;RecNum&gt;82318&lt;/RecNum&gt;&lt;DisplayText&gt;(Arcus Foundation 2019)&lt;/DisplayText&gt;&lt;record&gt;&lt;rec-number&gt;82318&lt;/rec-number&gt;&lt;foreign-keys&gt;&lt;key app="EN" db-id="zd99pwsezrwdx5ep05ixvswmttr9paate0sd" timestamp="1549550070"&gt;82318&lt;/key&gt;&lt;/foreign-keys&gt;&lt;ref-type name="Edited Book"&gt;28&lt;/ref-type&gt;&lt;contributors&gt;&lt;authors&gt;&lt;author&gt;Arcus Foundation,&lt;/author&gt;&lt;/authors&gt;&lt;/contributors&gt;&lt;titles&gt;&lt;title&gt;State of the Apes: Infrastructure Development and Ape Conservation&lt;/title&gt;&lt;/titles&gt;&lt;pages&gt;384&lt;/pages&gt;&lt;dates&gt;&lt;year&gt;2019&lt;/year&gt;&lt;/dates&gt;&lt;publisher&gt;Cambridge University Press&lt;/publisher&gt;&lt;urls&gt;&lt;/urls&gt;&lt;/record&gt;&lt;/Cite&gt;&lt;/EndNote&gt;</w:instrText>
      </w:r>
      <w:r w:rsidR="00173222" w:rsidRPr="00017082">
        <w:rPr>
          <w:rFonts w:eastAsiaTheme="minorHAnsi"/>
          <w:color w:val="000000" w:themeColor="text1"/>
          <w:sz w:val="22"/>
          <w:szCs w:val="22"/>
          <w:lang w:eastAsia="en-US"/>
        </w:rPr>
        <w:fldChar w:fldCharType="separate"/>
      </w:r>
      <w:r w:rsidR="00173222" w:rsidRPr="00017082">
        <w:rPr>
          <w:rFonts w:eastAsiaTheme="minorHAnsi"/>
          <w:noProof/>
          <w:color w:val="000000" w:themeColor="text1"/>
          <w:sz w:val="22"/>
          <w:szCs w:val="22"/>
          <w:lang w:eastAsia="en-US"/>
        </w:rPr>
        <w:t>(Arcus Foundation 2019)</w:t>
      </w:r>
      <w:r w:rsidR="00173222" w:rsidRPr="00017082">
        <w:rPr>
          <w:rFonts w:eastAsiaTheme="minorHAnsi"/>
          <w:color w:val="000000" w:themeColor="text1"/>
          <w:sz w:val="22"/>
          <w:szCs w:val="22"/>
          <w:lang w:eastAsia="en-US"/>
        </w:rPr>
        <w:fldChar w:fldCharType="end"/>
      </w:r>
      <w:r w:rsidR="00173222">
        <w:rPr>
          <w:rFonts w:eastAsiaTheme="minorHAnsi"/>
          <w:color w:val="000000" w:themeColor="text1"/>
          <w:sz w:val="22"/>
          <w:szCs w:val="22"/>
          <w:lang w:eastAsia="en-US"/>
        </w:rPr>
        <w:t xml:space="preserve"> and “unmitigated” “</w:t>
      </w:r>
      <w:r w:rsidR="00BB6691" w:rsidRPr="00017082">
        <w:rPr>
          <w:rFonts w:eastAsiaTheme="minorHAnsi"/>
          <w:color w:val="000000" w:themeColor="text1"/>
          <w:sz w:val="22"/>
          <w:szCs w:val="22"/>
          <w:lang w:eastAsia="en-US"/>
        </w:rPr>
        <w:t>environmental damage</w:t>
      </w:r>
      <w:r w:rsidR="00173222">
        <w:rPr>
          <w:rFonts w:eastAsiaTheme="minorHAnsi"/>
          <w:color w:val="000000" w:themeColor="text1"/>
          <w:sz w:val="22"/>
          <w:szCs w:val="22"/>
          <w:lang w:eastAsia="en-US"/>
        </w:rPr>
        <w:t xml:space="preserve">” following </w:t>
      </w:r>
      <w:r w:rsidR="00852FFB">
        <w:rPr>
          <w:rFonts w:eastAsiaTheme="minorHAnsi"/>
          <w:color w:val="000000" w:themeColor="text1"/>
          <w:sz w:val="22"/>
          <w:szCs w:val="22"/>
          <w:lang w:eastAsia="en-US"/>
        </w:rPr>
        <w:t xml:space="preserve">mining practices contaminating </w:t>
      </w:r>
      <w:r w:rsidR="00BB6691" w:rsidRPr="00017082">
        <w:rPr>
          <w:rFonts w:eastAsiaTheme="minorHAnsi"/>
          <w:color w:val="000000" w:themeColor="text1"/>
          <w:sz w:val="22"/>
          <w:szCs w:val="22"/>
          <w:lang w:eastAsia="en-US"/>
        </w:rPr>
        <w:t>ground wate</w:t>
      </w:r>
      <w:r w:rsidR="00852FFB">
        <w:rPr>
          <w:rFonts w:eastAsiaTheme="minorHAnsi"/>
          <w:color w:val="000000" w:themeColor="text1"/>
          <w:sz w:val="22"/>
          <w:szCs w:val="22"/>
          <w:lang w:eastAsia="en-US"/>
        </w:rPr>
        <w:t>r</w:t>
      </w:r>
      <w:r w:rsidR="003014E8">
        <w:rPr>
          <w:rFonts w:eastAsiaTheme="minorHAnsi"/>
          <w:color w:val="000000" w:themeColor="text1"/>
          <w:sz w:val="22"/>
          <w:szCs w:val="22"/>
          <w:lang w:eastAsia="en-US"/>
        </w:rPr>
        <w:t xml:space="preserve"> </w:t>
      </w:r>
      <w:r w:rsidR="00165326">
        <w:rPr>
          <w:rFonts w:eastAsiaTheme="minorHAnsi"/>
          <w:color w:val="000000" w:themeColor="text1"/>
          <w:sz w:val="22"/>
          <w:szCs w:val="22"/>
          <w:lang w:eastAsia="en-US"/>
        </w:rPr>
        <w:fldChar w:fldCharType="begin">
          <w:fldData xml:space="preserve">PEVuZE5vdGU+PENpdGU+PEF1dGhvcj5Hcmltc2RpdGNoPC9BdXRob3I+PFllYXI+MjAxNjwvWWVh
cj48UmVjTnVtPjgyMzQxPC9SZWNOdW0+PERpc3BsYXlUZXh0PihHcmltc2RpdGNoIDIwMTYpPC9E
aXNwbGF5VGV4dD48cmVjb3JkPjxyZWMtbnVtYmVyPjgyMzQxPC9yZWMtbnVtYmVyPjxmb3JlaWdu
LWtleXM+PGtleSBhcHA9IkVOIiBkYi1pZD0iemQ5OXB3c2V6cndkeDVlcDA1aXh2c3dtdHRyOXBh
YXRlMHNkIiB0aW1lc3RhbXA9IjE1NTAzMzgxOTEiPjgyMzQxPC9rZXk+PC9mb3JlaWduLWtleXM+
PHJlZi10eXBlIG5hbWU9IlJlcG9ydCI+Mjc8L3JlZi10eXBlPjxjb250cmlidXRvcnM+PGF1dGhv
cnM+PGF1dGhvcj5NYXJrIEdyaW1zZGl0Y2g8L2F1dGhvcj48L2F1dGhvcnM+PC9jb250cmlidXRv
cnM+PHRpdGxlcz48dGl0bGU+VGhlIOKAnEVuZ2luZSBvZiBFY29ub21pYyBHcm93dGjigJ0gQW4g
T3ZlcnZpZXcgb2YgUHJpdmF0ZSBJbnZlc3RtZW50IFBvbGljaWVzLCBUcmVuZHMsIGFuZCBQcm9q
ZWN0cyBpbiBDYW1ib2RpYTwvdGl0bGU+PHNlY29uZGFyeS10aXRsZT5Gb2N1cyBvbiB0aGUgR2xv
YmFsIFNvdXRoPC9zZWNvbmRhcnktdGl0bGU+PC90aXRsZXM+PGRhdGVzPjx5ZWFyPjIwMTY8L3ll
YXI+PC9kYXRlcz48dXJscz48L3VybHM+PHJlc2VhcmNoLW5vdGVzPlNpbmNlIHRoZSBlYXJseSAx
OTkwcywgQ2FtYm9kaWEgaGFzIGJlZW4gaGVhdmlseSByZWxpYW50IG9uIGZvcmVpZ24gYWlkLiBU
aGUgQ2FtYm9kaWFuJiN4RDtHb3Zlcm5tZW50IGlzIHNlZWtpbmcgdG8gcmVkdWNlIGRvbm9yLWRl
cGVuZGVuY2UgYW5kIGluY3JlYXNlIHNlbGYtcmVsaWFuY2UsIGFpbWluZyB0byYjeEQ7bGlmdCB0
aGUgY291bnRyeSB0byB0aGUgc3RhdHVzIG9mIGhpZ2hlciBtaWRkbGUtaW5jb21lIGNvdW50cnkg
YnkgMjAzMC4gVGhpcyBnb2FsIGRlcGVuZHMmI3hEO2hlYXZpbHkgb24gaW5jcmVhc2luZyBwcml2
YXRlIGludmVzdG1lbnQsIGFuZCB0aGUgR292ZXJubWVudCBoYXMgZGVzY3JpYmVkIHRoZSBwcml2
YXRlJiN4RDtzZWN0b3IgYXMgdGhlIOKAnGVuZ2luZSBvZiBlY29ub21pYyBncm93dGjigJ0gZm9y
IENhbWJvZGlhLiBJdCBpcyB0aGVyZWZvcmUgc2Vla2luZyB0byYjeEQ7ZW5jb3VyYWdlIGJvdGgg
Zm9yZWlnbiBhbmQgZG9tZXN0aWMgaW52ZXN0bWVudCBpbiBvcmRlciB0byBtYWludGFpbiBjdXJy
ZW50IGdyb3d0aCByYXRlcyYjeEQ7YW5kIGZhY2lsaXRhdGUgY29udGludWVkIGRldmVsb3BtZW50
IG9mIHRoZSBjb3VudHJ5LiYjeEQ7QmVnaW5uaW5nIGluIHRoZSBlYXJseSAxOTkwcywgQ2FtYm9k
aWEgdG9vayBzdGVwcyB0byBsaWJlcmFsaXplIHRoZSBlbnZpcm9ubWVudCBmb3IgcHJpdmF0ZSYj
eEQ7c2VjdG9yIGludmVzdG1lbnQuIFRoaXMgaW5jbHVkZWQgcmVkdWNpbmcgcmVzdHJpY3Rpb25z
IG9uIGZvcmVpZ24gY29tcGFuaWVzIGFuZCBwYXNzaW5nJiN4RDttZWFzdXJlcyB0byBtYWtlIGl0
IGVhc2llciBmb3IgY29tcGFuaWVzIHRvIHJlZ2lzdGVyIGFuZCByZWNlaXZlIG5lY2Vzc2FyeSBs
aWNlbnNlcywgcGVybWl0cyYjeEQ7YW5kIGFwcHJvdmFscy4gU2luY2UgQ2FtYm9kaWEgbW92ZWQg
YXdheSBmcm9tIGEgY2VudHJhbGx5LXBsYW5uZWQgZWNvbm9teSB0b3dhcmRzIHRoZSYjeEQ7bWFy
a2V0IGVjb25vbXksIGFsbCBzZWN0b3JzIG9mIHRoZSBlY29ub215IGhhdmUgYmVlbiBvcGVuZWQg
Zm9yIHByaXZhdGUgaW52ZXN0bWVudCDigJMmI3hEO2JvdGggZnJvbSBpbnNpZGUgYW5kIG91dHNp
ZGUgdGhlIGNvdW50cnkuIFRoaXMgaW5jbHVkZXMgaW52ZXN0bWVudHMgaW4gYWdyaWN1bHR1cmUs
IHJlYWwmI3hEO2VzdGF0ZSwgZW5lcmd5LCB0cmFuc3BvcnQsIGNvbW11bmljYXRpb24sIG1hbnVm
YWN0dXJpbmcgYW5kIGV4dHJhY3RpdmUgaW5kdXN0cmllcy4gUHVibGljJiN4RDtzZXJ2aWNlcyBo
YXZlIGFsc28gYmVlbiBvcGVuZWQgdG8gcHJpdmF0ZSBpbnZlc3RtZW50LCBpbmNsdWRpbmcgdXRp
bGl0aWVzIGFuZCBoZWFsdGhjYXJlLiYjeEQ7UHJpdmF0ZSBpbnZlc3RtZW50IHBsYXlzIGFuIGlt
cG9ydGFudCByb2xlIGluIHRoZSBDYW1ib2RpYW4gZWNvbm9teSBhbmQgaGFzIGdlbmVyYXRlZCYj
eEQ7ZW1wbG95bWVudCwgcmFpc2VkIHJldmVudWVzLCBhbmQgY29udHJpYnV0ZWQgdG8gQ2FtYm9k
aWEgbWFpbnRhaW5pbmcgaXRzIGltcHJlc3NpdmUmI3hEO2ZpZ3VyZXMgZm9yIGVjb25vbWljIGdy
b3d0aC4gSG93ZXZlciwgbWFueSBpbnZlc3RtZW50IHByb2plY3RzIGhhdmUgYWxzbyBiZWVuIGFz
c29jaWF0ZWQmI3hEO3dpdGggc2VyaW91cyBwcm9ibGVtcyBpbiB0aGVpciBpbXBsZW1lbnRhdGlv
bi4gUHJpdmF0ZSBpbnZlc3RtZW50IGluIGFncmljdWx0dXJlIGhhcyBiZWVuJiN4RDtpbXBsaWNh
dGVkIGluIGxhbmQgY29uZmxpY3RzIGFuZCB2aW9sYXRpb25zIG9mIHRoZSByaWdodHMgb2YgZmFy
bWVycyBhbmQgaW5kaWdlbm91cyBwZW9wbGUuJiN4RDtJbmZyYXN0cnVjdHVyZSBkZXZlbG9wbWVu
dCBoYXMgY2F1c2VkIGVudmlyb25tZW50YWwgZGFtYWdlIHRoYXQgaGFzIG5vdCBhbHdheXMgYmVl
biYjeEQ7YWRlcXVhdGVseSBtaXRpZ2F0ZWQuIE1pbmluZyBvcGVyYXRpb25zIGhhdmUgcG9pc29u
ZWQgZ3JvdW5kIHdhdGVyLCBhbmQgbWFudWZhY3R1cmVycyYjeEQ7aGF2ZSBiZWNvbWUgaW52b2x2
ZWQgaW4gZGlzcHV0ZXMgd2l0aCB0aGVpciB3b3JrZXJzIG92ZXIgcGF5IGFuZCB3b3JraW5nIGNv
bmRpdGlvbnMuJiN4RDtXaGlsZSBpbnZlc3RtZW50IGlzIGltcG9ydGFudCBmb3IgdGhlIGNvbnRp
bnVlZCBkZXZlbG9wbWVudCBvZiBDYW1ib2RpYSwgaXJyZXNwb25zaWJsZSYjeEQ7aW52ZXN0bWVu
dCBoYXMgYmVlbiBjb25uZWN0ZWQgdG8gc2VyaW91cyBodW1hbiByaWdodHMgYWJ1c2VzIGFuZCBp
bXBvdmVyaXNobWVudCBvZiYjeEQ7Q2FtYm9kaWFuIGNvbW11bml0aWVzIHRoYXQgaGF2ZSBsb3N0
IGFjY2VzcyB0byBsYW5kIGFuZCByZXNvdXJjZXMuJiN4RDtBY2tub3dsZWRnaW5nIHRoZSBpbXBv
cnRhbmNlIG9mIHByaXZhdGUgaW52ZXN0bWVudCBhcyB3ZWxsIGFzIHRoZSBjaGFsbGVuZ2VzIHRo
YXQgaGF2ZSBzbyYjeEQ7ZmFyIGVtZXJnZWQgaW4gaXRzIGltcGxlbWVudGF0aW9uLCB0aGlzIHBh
cGVyIGFpbXMgdG8gcHJlc2VudCBhbiBvdmVydmlldyBhbmQgYW5hbHlzaXMgb2YmI3hEO3RoZSBj
dXJyZW50IGludmVzdG1lbnQgbGFuZHNjYXBlIGluIENhbWJvZGlhLCBhcyB3ZWxsIGFzIGl0cyBp
bXBhY3RzIG9uIHBlb3BsZSBhbmQgdGhlJiN4RDtlbnZpcm9ubWVudC4gSXQgaXMgaG9wZWQgdGhh
dCB0aGUgaW5mb3JtYXRpb24gY29udGFpbmVkIGhlcmUgd2lsbCBib3RoIHJhaXNlIGF3YXJlbmVz
cyYjeEQ7YWJvdXQgY3VycmVudCBpbnZlc3RtZW50IHRyZW5kcyBhbmQgcHJvbW90ZSBkaXNjdXNz
aW9uIGFtb25nIHRoZSB2YXJpb3VzIHN0YWtlaG9sZGVycyYjeEQ7aW50ZXJlc3RlZCBpbiB0aGUg
Y3VycmVudCB0cmFqZWN0b3J5IG9mIENhbWJvZGlh4oCZcyBkZXZlbG9wbWVudC4gVGhlIHBhcGVy
IGJlZ2lucyB3aXRoIGFuJiN4RDtvdmVydmlldyBvZiBDYW1ib2RpYeKAmXMgcG9saWNpZXMgb24g
aW52ZXN0bWVudCwgZm9sbG93ZWQgYnkgYSBzdW1tYXJ5IG9mIGtleSBlbGVtZW50cyBvZiYjeEQ7
dGhlIHJlZ3VsYXRvcnkgZnJhbWV3b3JrLiBJdCB0aGVuIGxvb2tzIGF0IG5hdGlvbndpZGUgaW52
ZXN0bWVudCB0cmVuZHMgYW5kIGZvY3VzZXMgb24mI3hEO3NldmVyYWwga2V5IHNlY3RvcnMsIGJl
Zm9yZSBnb2luZyBvbiB0byBkaXNjdXNzIGhvdyByZWdpb25hbCBhbmQgaW50ZXJuYXRpb25hbCBh
Y3RvcnMgYW5kJiN4RDthZ3JlZW1lbnRzIGFyZSBzaGFwaW5nIENhbWJvZGlh4oCZcyBpbnZlc3Rt
ZW50IGNsaW1hdGUuIFRoZSBmaW5hbCBzZWN0aW9uIHJlZmxlY3RzIG9uIHRoZSYjeEQ7aW1wYWN0
cyBvZiBwcml2YXRlIGludmVzdG1lbnQgaW4gQ2FtYm9kaWEuPC9yZXNlYXJjaC1ub3Rlcz48L3Jl
Y29yZD48L0NpdGU+PC9FbmROb3RlPn==
</w:fldData>
        </w:fldChar>
      </w:r>
      <w:r w:rsidR="00165326">
        <w:rPr>
          <w:rFonts w:eastAsiaTheme="minorHAnsi"/>
          <w:color w:val="000000" w:themeColor="text1"/>
          <w:sz w:val="22"/>
          <w:szCs w:val="22"/>
          <w:lang w:eastAsia="en-US"/>
        </w:rPr>
        <w:instrText xml:space="preserve"> ADDIN EN.CITE </w:instrText>
      </w:r>
      <w:r w:rsidR="00165326">
        <w:rPr>
          <w:rFonts w:eastAsiaTheme="minorHAnsi"/>
          <w:color w:val="000000" w:themeColor="text1"/>
          <w:sz w:val="22"/>
          <w:szCs w:val="22"/>
          <w:lang w:eastAsia="en-US"/>
        </w:rPr>
        <w:fldChar w:fldCharType="begin">
          <w:fldData xml:space="preserve">PEVuZE5vdGU+PENpdGU+PEF1dGhvcj5Hcmltc2RpdGNoPC9BdXRob3I+PFllYXI+MjAxNjwvWWVh
cj48UmVjTnVtPjgyMzQxPC9SZWNOdW0+PERpc3BsYXlUZXh0PihHcmltc2RpdGNoIDIwMTYpPC9E
aXNwbGF5VGV4dD48cmVjb3JkPjxyZWMtbnVtYmVyPjgyMzQxPC9yZWMtbnVtYmVyPjxmb3JlaWdu
LWtleXM+PGtleSBhcHA9IkVOIiBkYi1pZD0iemQ5OXB3c2V6cndkeDVlcDA1aXh2c3dtdHRyOXBh
YXRlMHNkIiB0aW1lc3RhbXA9IjE1NTAzMzgxOTEiPjgyMzQxPC9rZXk+PC9mb3JlaWduLWtleXM+
PHJlZi10eXBlIG5hbWU9IlJlcG9ydCI+Mjc8L3JlZi10eXBlPjxjb250cmlidXRvcnM+PGF1dGhv
cnM+PGF1dGhvcj5NYXJrIEdyaW1zZGl0Y2g8L2F1dGhvcj48L2F1dGhvcnM+PC9jb250cmlidXRv
cnM+PHRpdGxlcz48dGl0bGU+VGhlIOKAnEVuZ2luZSBvZiBFY29ub21pYyBHcm93dGjigJ0gQW4g
T3ZlcnZpZXcgb2YgUHJpdmF0ZSBJbnZlc3RtZW50IFBvbGljaWVzLCBUcmVuZHMsIGFuZCBQcm9q
ZWN0cyBpbiBDYW1ib2RpYTwvdGl0bGU+PHNlY29uZGFyeS10aXRsZT5Gb2N1cyBvbiB0aGUgR2xv
YmFsIFNvdXRoPC9zZWNvbmRhcnktdGl0bGU+PC90aXRsZXM+PGRhdGVzPjx5ZWFyPjIwMTY8L3ll
YXI+PC9kYXRlcz48dXJscz48L3VybHM+PHJlc2VhcmNoLW5vdGVzPlNpbmNlIHRoZSBlYXJseSAx
OTkwcywgQ2FtYm9kaWEgaGFzIGJlZW4gaGVhdmlseSByZWxpYW50IG9uIGZvcmVpZ24gYWlkLiBU
aGUgQ2FtYm9kaWFuJiN4RDtHb3Zlcm5tZW50IGlzIHNlZWtpbmcgdG8gcmVkdWNlIGRvbm9yLWRl
cGVuZGVuY2UgYW5kIGluY3JlYXNlIHNlbGYtcmVsaWFuY2UsIGFpbWluZyB0byYjeEQ7bGlmdCB0
aGUgY291bnRyeSB0byB0aGUgc3RhdHVzIG9mIGhpZ2hlciBtaWRkbGUtaW5jb21lIGNvdW50cnkg
YnkgMjAzMC4gVGhpcyBnb2FsIGRlcGVuZHMmI3hEO2hlYXZpbHkgb24gaW5jcmVhc2luZyBwcml2
YXRlIGludmVzdG1lbnQsIGFuZCB0aGUgR292ZXJubWVudCBoYXMgZGVzY3JpYmVkIHRoZSBwcml2
YXRlJiN4RDtzZWN0b3IgYXMgdGhlIOKAnGVuZ2luZSBvZiBlY29ub21pYyBncm93dGjigJ0gZm9y
IENhbWJvZGlhLiBJdCBpcyB0aGVyZWZvcmUgc2Vla2luZyB0byYjeEQ7ZW5jb3VyYWdlIGJvdGgg
Zm9yZWlnbiBhbmQgZG9tZXN0aWMgaW52ZXN0bWVudCBpbiBvcmRlciB0byBtYWludGFpbiBjdXJy
ZW50IGdyb3d0aCByYXRlcyYjeEQ7YW5kIGZhY2lsaXRhdGUgY29udGludWVkIGRldmVsb3BtZW50
IG9mIHRoZSBjb3VudHJ5LiYjeEQ7QmVnaW5uaW5nIGluIHRoZSBlYXJseSAxOTkwcywgQ2FtYm9k
aWEgdG9vayBzdGVwcyB0byBsaWJlcmFsaXplIHRoZSBlbnZpcm9ubWVudCBmb3IgcHJpdmF0ZSYj
eEQ7c2VjdG9yIGludmVzdG1lbnQuIFRoaXMgaW5jbHVkZWQgcmVkdWNpbmcgcmVzdHJpY3Rpb25z
IG9uIGZvcmVpZ24gY29tcGFuaWVzIGFuZCBwYXNzaW5nJiN4RDttZWFzdXJlcyB0byBtYWtlIGl0
IGVhc2llciBmb3IgY29tcGFuaWVzIHRvIHJlZ2lzdGVyIGFuZCByZWNlaXZlIG5lY2Vzc2FyeSBs
aWNlbnNlcywgcGVybWl0cyYjeEQ7YW5kIGFwcHJvdmFscy4gU2luY2UgQ2FtYm9kaWEgbW92ZWQg
YXdheSBmcm9tIGEgY2VudHJhbGx5LXBsYW5uZWQgZWNvbm9teSB0b3dhcmRzIHRoZSYjeEQ7bWFy
a2V0IGVjb25vbXksIGFsbCBzZWN0b3JzIG9mIHRoZSBlY29ub215IGhhdmUgYmVlbiBvcGVuZWQg
Zm9yIHByaXZhdGUgaW52ZXN0bWVudCDigJMmI3hEO2JvdGggZnJvbSBpbnNpZGUgYW5kIG91dHNp
ZGUgdGhlIGNvdW50cnkuIFRoaXMgaW5jbHVkZXMgaW52ZXN0bWVudHMgaW4gYWdyaWN1bHR1cmUs
IHJlYWwmI3hEO2VzdGF0ZSwgZW5lcmd5LCB0cmFuc3BvcnQsIGNvbW11bmljYXRpb24sIG1hbnVm
YWN0dXJpbmcgYW5kIGV4dHJhY3RpdmUgaW5kdXN0cmllcy4gUHVibGljJiN4RDtzZXJ2aWNlcyBo
YXZlIGFsc28gYmVlbiBvcGVuZWQgdG8gcHJpdmF0ZSBpbnZlc3RtZW50LCBpbmNsdWRpbmcgdXRp
bGl0aWVzIGFuZCBoZWFsdGhjYXJlLiYjeEQ7UHJpdmF0ZSBpbnZlc3RtZW50IHBsYXlzIGFuIGlt
cG9ydGFudCByb2xlIGluIHRoZSBDYW1ib2RpYW4gZWNvbm9teSBhbmQgaGFzIGdlbmVyYXRlZCYj
eEQ7ZW1wbG95bWVudCwgcmFpc2VkIHJldmVudWVzLCBhbmQgY29udHJpYnV0ZWQgdG8gQ2FtYm9k
aWEgbWFpbnRhaW5pbmcgaXRzIGltcHJlc3NpdmUmI3hEO2ZpZ3VyZXMgZm9yIGVjb25vbWljIGdy
b3d0aC4gSG93ZXZlciwgbWFueSBpbnZlc3RtZW50IHByb2plY3RzIGhhdmUgYWxzbyBiZWVuIGFz
c29jaWF0ZWQmI3hEO3dpdGggc2VyaW91cyBwcm9ibGVtcyBpbiB0aGVpciBpbXBsZW1lbnRhdGlv
bi4gUHJpdmF0ZSBpbnZlc3RtZW50IGluIGFncmljdWx0dXJlIGhhcyBiZWVuJiN4RDtpbXBsaWNh
dGVkIGluIGxhbmQgY29uZmxpY3RzIGFuZCB2aW9sYXRpb25zIG9mIHRoZSByaWdodHMgb2YgZmFy
bWVycyBhbmQgaW5kaWdlbm91cyBwZW9wbGUuJiN4RDtJbmZyYXN0cnVjdHVyZSBkZXZlbG9wbWVu
dCBoYXMgY2F1c2VkIGVudmlyb25tZW50YWwgZGFtYWdlIHRoYXQgaGFzIG5vdCBhbHdheXMgYmVl
biYjeEQ7YWRlcXVhdGVseSBtaXRpZ2F0ZWQuIE1pbmluZyBvcGVyYXRpb25zIGhhdmUgcG9pc29u
ZWQgZ3JvdW5kIHdhdGVyLCBhbmQgbWFudWZhY3R1cmVycyYjeEQ7aGF2ZSBiZWNvbWUgaW52b2x2
ZWQgaW4gZGlzcHV0ZXMgd2l0aCB0aGVpciB3b3JrZXJzIG92ZXIgcGF5IGFuZCB3b3JraW5nIGNv
bmRpdGlvbnMuJiN4RDtXaGlsZSBpbnZlc3RtZW50IGlzIGltcG9ydGFudCBmb3IgdGhlIGNvbnRp
bnVlZCBkZXZlbG9wbWVudCBvZiBDYW1ib2RpYSwgaXJyZXNwb25zaWJsZSYjeEQ7aW52ZXN0bWVu
dCBoYXMgYmVlbiBjb25uZWN0ZWQgdG8gc2VyaW91cyBodW1hbiByaWdodHMgYWJ1c2VzIGFuZCBp
bXBvdmVyaXNobWVudCBvZiYjeEQ7Q2FtYm9kaWFuIGNvbW11bml0aWVzIHRoYXQgaGF2ZSBsb3N0
IGFjY2VzcyB0byBsYW5kIGFuZCByZXNvdXJjZXMuJiN4RDtBY2tub3dsZWRnaW5nIHRoZSBpbXBv
cnRhbmNlIG9mIHByaXZhdGUgaW52ZXN0bWVudCBhcyB3ZWxsIGFzIHRoZSBjaGFsbGVuZ2VzIHRo
YXQgaGF2ZSBzbyYjeEQ7ZmFyIGVtZXJnZWQgaW4gaXRzIGltcGxlbWVudGF0aW9uLCB0aGlzIHBh
cGVyIGFpbXMgdG8gcHJlc2VudCBhbiBvdmVydmlldyBhbmQgYW5hbHlzaXMgb2YmI3hEO3RoZSBj
dXJyZW50IGludmVzdG1lbnQgbGFuZHNjYXBlIGluIENhbWJvZGlhLCBhcyB3ZWxsIGFzIGl0cyBp
bXBhY3RzIG9uIHBlb3BsZSBhbmQgdGhlJiN4RDtlbnZpcm9ubWVudC4gSXQgaXMgaG9wZWQgdGhh
dCB0aGUgaW5mb3JtYXRpb24gY29udGFpbmVkIGhlcmUgd2lsbCBib3RoIHJhaXNlIGF3YXJlbmVz
cyYjeEQ7YWJvdXQgY3VycmVudCBpbnZlc3RtZW50IHRyZW5kcyBhbmQgcHJvbW90ZSBkaXNjdXNz
aW9uIGFtb25nIHRoZSB2YXJpb3VzIHN0YWtlaG9sZGVycyYjeEQ7aW50ZXJlc3RlZCBpbiB0aGUg
Y3VycmVudCB0cmFqZWN0b3J5IG9mIENhbWJvZGlh4oCZcyBkZXZlbG9wbWVudC4gVGhlIHBhcGVy
IGJlZ2lucyB3aXRoIGFuJiN4RDtvdmVydmlldyBvZiBDYW1ib2RpYeKAmXMgcG9saWNpZXMgb24g
aW52ZXN0bWVudCwgZm9sbG93ZWQgYnkgYSBzdW1tYXJ5IG9mIGtleSBlbGVtZW50cyBvZiYjeEQ7
dGhlIHJlZ3VsYXRvcnkgZnJhbWV3b3JrLiBJdCB0aGVuIGxvb2tzIGF0IG5hdGlvbndpZGUgaW52
ZXN0bWVudCB0cmVuZHMgYW5kIGZvY3VzZXMgb24mI3hEO3NldmVyYWwga2V5IHNlY3RvcnMsIGJl
Zm9yZSBnb2luZyBvbiB0byBkaXNjdXNzIGhvdyByZWdpb25hbCBhbmQgaW50ZXJuYXRpb25hbCBh
Y3RvcnMgYW5kJiN4RDthZ3JlZW1lbnRzIGFyZSBzaGFwaW5nIENhbWJvZGlh4oCZcyBpbnZlc3Rt
ZW50IGNsaW1hdGUuIFRoZSBmaW5hbCBzZWN0aW9uIHJlZmxlY3RzIG9uIHRoZSYjeEQ7aW1wYWN0
cyBvZiBwcml2YXRlIGludmVzdG1lbnQgaW4gQ2FtYm9kaWEuPC9yZXNlYXJjaC1ub3Rlcz48L3Jl
Y29yZD48L0NpdGU+PC9FbmROb3RlPn==
</w:fldData>
        </w:fldChar>
      </w:r>
      <w:r w:rsidR="00165326">
        <w:rPr>
          <w:rFonts w:eastAsiaTheme="minorHAnsi"/>
          <w:color w:val="000000" w:themeColor="text1"/>
          <w:sz w:val="22"/>
          <w:szCs w:val="22"/>
          <w:lang w:eastAsia="en-US"/>
        </w:rPr>
        <w:instrText xml:space="preserve"> ADDIN EN.CITE.DATA </w:instrText>
      </w:r>
      <w:r w:rsidR="00165326">
        <w:rPr>
          <w:rFonts w:eastAsiaTheme="minorHAnsi"/>
          <w:color w:val="000000" w:themeColor="text1"/>
          <w:sz w:val="22"/>
          <w:szCs w:val="22"/>
          <w:lang w:eastAsia="en-US"/>
        </w:rPr>
      </w:r>
      <w:r w:rsidR="00165326">
        <w:rPr>
          <w:rFonts w:eastAsiaTheme="minorHAnsi"/>
          <w:color w:val="000000" w:themeColor="text1"/>
          <w:sz w:val="22"/>
          <w:szCs w:val="22"/>
          <w:lang w:eastAsia="en-US"/>
        </w:rPr>
        <w:fldChar w:fldCharType="end"/>
      </w:r>
      <w:r w:rsidR="00165326">
        <w:rPr>
          <w:rFonts w:eastAsiaTheme="minorHAnsi"/>
          <w:color w:val="000000" w:themeColor="text1"/>
          <w:sz w:val="22"/>
          <w:szCs w:val="22"/>
          <w:lang w:eastAsia="en-US"/>
        </w:rPr>
      </w:r>
      <w:r w:rsidR="00165326">
        <w:rPr>
          <w:rFonts w:eastAsiaTheme="minorHAnsi"/>
          <w:color w:val="000000" w:themeColor="text1"/>
          <w:sz w:val="22"/>
          <w:szCs w:val="22"/>
          <w:lang w:eastAsia="en-US"/>
        </w:rPr>
        <w:fldChar w:fldCharType="separate"/>
      </w:r>
      <w:r w:rsidR="00165326">
        <w:rPr>
          <w:rFonts w:eastAsiaTheme="minorHAnsi"/>
          <w:noProof/>
          <w:color w:val="000000" w:themeColor="text1"/>
          <w:sz w:val="22"/>
          <w:szCs w:val="22"/>
          <w:lang w:eastAsia="en-US"/>
        </w:rPr>
        <w:t>(Grimsditch 2016)</w:t>
      </w:r>
      <w:r w:rsidR="00165326">
        <w:rPr>
          <w:rFonts w:eastAsiaTheme="minorHAnsi"/>
          <w:color w:val="000000" w:themeColor="text1"/>
          <w:sz w:val="22"/>
          <w:szCs w:val="22"/>
          <w:lang w:eastAsia="en-US"/>
        </w:rPr>
        <w:fldChar w:fldCharType="end"/>
      </w:r>
      <w:r w:rsidR="00832497">
        <w:rPr>
          <w:rFonts w:eastAsiaTheme="minorHAnsi"/>
          <w:color w:val="000000" w:themeColor="text1"/>
          <w:sz w:val="22"/>
          <w:szCs w:val="22"/>
          <w:lang w:eastAsia="en-US"/>
        </w:rPr>
        <w:t xml:space="preserve">. This capacity also led to </w:t>
      </w:r>
      <w:r w:rsidR="00852FFB">
        <w:rPr>
          <w:rFonts w:eastAsiaTheme="minorHAnsi"/>
          <w:color w:val="000000" w:themeColor="text1"/>
          <w:sz w:val="22"/>
          <w:szCs w:val="22"/>
          <w:lang w:eastAsia="en-US"/>
        </w:rPr>
        <w:t xml:space="preserve">worker disputes over compensation and working </w:t>
      </w:r>
      <w:r w:rsidR="00BB6691" w:rsidRPr="00017082">
        <w:rPr>
          <w:rFonts w:eastAsiaTheme="minorHAnsi"/>
          <w:color w:val="000000" w:themeColor="text1"/>
          <w:sz w:val="22"/>
          <w:szCs w:val="22"/>
          <w:lang w:eastAsia="en-US"/>
        </w:rPr>
        <w:t>conditions</w:t>
      </w:r>
      <w:r w:rsidR="00852FFB">
        <w:rPr>
          <w:rFonts w:eastAsiaTheme="minorHAnsi"/>
          <w:color w:val="000000" w:themeColor="text1"/>
          <w:sz w:val="22"/>
          <w:szCs w:val="22"/>
          <w:lang w:eastAsia="en-US"/>
        </w:rPr>
        <w:t xml:space="preserve"> (</w:t>
      </w:r>
      <w:r w:rsidR="00852FFB" w:rsidRPr="00832497">
        <w:rPr>
          <w:rFonts w:eastAsiaTheme="minorHAnsi"/>
          <w:i/>
          <w:iCs/>
          <w:color w:val="000000" w:themeColor="text1"/>
          <w:sz w:val="22"/>
          <w:szCs w:val="22"/>
          <w:lang w:eastAsia="en-US"/>
        </w:rPr>
        <w:t>ibid</w:t>
      </w:r>
      <w:r w:rsidR="00852FFB">
        <w:rPr>
          <w:rFonts w:eastAsiaTheme="minorHAnsi"/>
          <w:color w:val="000000" w:themeColor="text1"/>
          <w:sz w:val="22"/>
          <w:szCs w:val="22"/>
          <w:lang w:eastAsia="en-US"/>
        </w:rPr>
        <w:t xml:space="preserve">). </w:t>
      </w:r>
      <w:r w:rsidR="00A2677B" w:rsidRPr="00017082">
        <w:rPr>
          <w:rFonts w:eastAsiaTheme="minorHAnsi"/>
          <w:color w:val="000000" w:themeColor="text1"/>
          <w:sz w:val="22"/>
          <w:szCs w:val="22"/>
          <w:lang w:eastAsia="en-US"/>
        </w:rPr>
        <w:t xml:space="preserve">Likewise, widespread research has found that economic growth not only resulted in increased inequality </w:t>
      </w:r>
      <w:r w:rsidR="00A2677B" w:rsidRPr="00017082">
        <w:rPr>
          <w:rFonts w:eastAsiaTheme="minorHAnsi"/>
          <w:color w:val="000000" w:themeColor="text1"/>
          <w:sz w:val="22"/>
          <w:szCs w:val="22"/>
          <w:lang w:eastAsia="en-US"/>
        </w:rPr>
        <w:fldChar w:fldCharType="begin"/>
      </w:r>
      <w:r w:rsidR="00A2677B" w:rsidRPr="00017082">
        <w:rPr>
          <w:rFonts w:eastAsiaTheme="minorHAnsi"/>
          <w:color w:val="000000" w:themeColor="text1"/>
          <w:sz w:val="22"/>
          <w:szCs w:val="22"/>
          <w:lang w:eastAsia="en-US"/>
        </w:rPr>
        <w:instrText xml:space="preserve"> ADDIN EN.CITE &lt;EndNote&gt;&lt;Cite&gt;&lt;Author&gt;VOA Cambodia&lt;/Author&gt;&lt;Year&gt;2013&lt;/Year&gt;&lt;RecNum&gt;82343&lt;/RecNum&gt;&lt;DisplayText&gt;(VOA Cambodia 2013)&lt;/DisplayText&gt;&lt;record&gt;&lt;rec-number&gt;82343&lt;/rec-number&gt;&lt;foreign-keys&gt;&lt;key app="EN" db-id="zd99pwsezrwdx5ep05ixvswmttr9paate0sd" timestamp="1550338721"&gt;82343&lt;/key&gt;&lt;/foreign-keys&gt;&lt;ref-type name="Newspaper Article"&gt;23&lt;/ref-type&gt;&lt;contributors&gt;&lt;authors&gt;&lt;author&gt;VOA Cambodia,&lt;/author&gt;&lt;/authors&gt;&lt;/contributors&gt;&lt;titles&gt;&lt;title&gt;Cambodians Continue to Feel the Pain of Economic Growth, Inequality: Cambodia was categorized as a least developed nation until several years ago&lt;/title&gt;&lt;secondary-title&gt;The Cambodia Daily&lt;/secondary-title&gt;&lt;/titles&gt;&lt;dates&gt;&lt;year&gt;2013&lt;/year&gt;&lt;pub-dates&gt;&lt;date&gt;March&lt;/date&gt;&lt;/pub-dates&gt;&lt;/dates&gt;&lt;work-type&gt;Working Paper Series No. 80&lt;/work-type&gt;&lt;urls&gt;&lt;related-urls&gt;&lt;url&gt;https://www.voacambodia.com/a/cambodians-continue-to-feel-the-pain-of-economic-growth-inequality/4499181.html&lt;/url&gt;&lt;/related-urls&gt;&lt;/urls&gt;&lt;/record&gt;&lt;/Cite&gt;&lt;/EndNote&gt;</w:instrText>
      </w:r>
      <w:r w:rsidR="00A2677B" w:rsidRPr="00017082">
        <w:rPr>
          <w:rFonts w:eastAsiaTheme="minorHAnsi"/>
          <w:color w:val="000000" w:themeColor="text1"/>
          <w:sz w:val="22"/>
          <w:szCs w:val="22"/>
          <w:lang w:eastAsia="en-US"/>
        </w:rPr>
        <w:fldChar w:fldCharType="separate"/>
      </w:r>
      <w:r w:rsidR="00A2677B" w:rsidRPr="00017082">
        <w:rPr>
          <w:rFonts w:eastAsiaTheme="minorHAnsi"/>
          <w:noProof/>
          <w:color w:val="000000" w:themeColor="text1"/>
          <w:sz w:val="22"/>
          <w:szCs w:val="22"/>
          <w:lang w:eastAsia="en-US"/>
        </w:rPr>
        <w:t>(VOA Cambodia 2013)</w:t>
      </w:r>
      <w:r w:rsidR="00A2677B" w:rsidRPr="00017082">
        <w:rPr>
          <w:rFonts w:eastAsiaTheme="minorHAnsi"/>
          <w:color w:val="000000" w:themeColor="text1"/>
          <w:sz w:val="22"/>
          <w:szCs w:val="22"/>
          <w:lang w:eastAsia="en-US"/>
        </w:rPr>
        <w:fldChar w:fldCharType="end"/>
      </w:r>
      <w:r w:rsidR="00A2677B" w:rsidRPr="00017082">
        <w:rPr>
          <w:rFonts w:eastAsiaTheme="minorHAnsi"/>
          <w:color w:val="000000" w:themeColor="text1"/>
          <w:sz w:val="22"/>
          <w:szCs w:val="22"/>
          <w:lang w:eastAsia="en-US"/>
        </w:rPr>
        <w:t xml:space="preserve"> but in strengthening authority through the emergence of powerful elites </w:t>
      </w:r>
      <w:r w:rsidR="00A2677B" w:rsidRPr="00017082">
        <w:rPr>
          <w:rFonts w:eastAsiaTheme="minorHAnsi"/>
          <w:color w:val="000000" w:themeColor="text1"/>
          <w:sz w:val="22"/>
          <w:szCs w:val="22"/>
          <w:lang w:eastAsia="en-US"/>
        </w:rPr>
        <w:fldChar w:fldCharType="begin"/>
      </w:r>
      <w:r w:rsidR="00A2677B" w:rsidRPr="00017082">
        <w:rPr>
          <w:rFonts w:eastAsiaTheme="minorHAnsi"/>
          <w:color w:val="000000" w:themeColor="text1"/>
          <w:sz w:val="22"/>
          <w:szCs w:val="22"/>
          <w:lang w:eastAsia="en-US"/>
        </w:rPr>
        <w:instrText xml:space="preserve"> ADDIN EN.CITE &lt;EndNote&gt;&lt;Cite&gt;&lt;Author&gt;Ear&lt;/Author&gt;&lt;Year&gt;2017&lt;/Year&gt;&lt;RecNum&gt;82347&lt;/RecNum&gt;&lt;DisplayText&gt;(Ear 2017)&lt;/DisplayText&gt;&lt;record&gt;&lt;rec-number&gt;82347&lt;/rec-number&gt;&lt;foreign-keys&gt;&lt;key app="EN" db-id="zd99pwsezrwdx5ep05ixvswmttr9paate0sd" timestamp="1550339854"&gt;82347&lt;/key&gt;&lt;/foreign-keys&gt;&lt;ref-type name="Journal Article"&gt;17&lt;/ref-type&gt;&lt;contributors&gt;&lt;authors&gt;&lt;author&gt;Sophal Ear&lt;/author&gt;&lt;/authors&gt;&lt;/contributors&gt;&lt;titles&gt;&lt;title&gt;The Political Economy of Aid and Governance in Cambodia&lt;/title&gt;&lt;secondary-title&gt;Asian Journal of Political Science&lt;/secondary-title&gt;&lt;/titles&gt;&lt;periodical&gt;&lt;full-title&gt;Asian Journal of Political Science&lt;/full-title&gt;&lt;/periodical&gt;&lt;pages&gt;68-96&lt;/pages&gt;&lt;volume&gt;15&lt;/volume&gt;&lt;number&gt;1&lt;/number&gt;&lt;keywords&gt;&lt;keyword&gt;Keywords: Cambodia&lt;/keyword&gt;&lt;keyword&gt;Governance&lt;/keyword&gt;&lt;keyword&gt;Foreign Aid&lt;/keyword&gt;&lt;keyword&gt;Corruption&lt;/keyword&gt;&lt;keyword&gt;Democracy&lt;/keyword&gt;&lt;keyword&gt;Stability&lt;/keyword&gt;&lt;/keywords&gt;&lt;dates&gt;&lt;year&gt;2017&lt;/year&gt;&lt;pub-dates&gt;&lt;date&gt;April&lt;/date&gt;&lt;/pub-dates&gt;&lt;/dates&gt;&lt;urls&gt;&lt;/urls&gt;&lt;/record&gt;&lt;/Cite&gt;&lt;/EndNote&gt;</w:instrText>
      </w:r>
      <w:r w:rsidR="00A2677B" w:rsidRPr="00017082">
        <w:rPr>
          <w:rFonts w:eastAsiaTheme="minorHAnsi"/>
          <w:color w:val="000000" w:themeColor="text1"/>
          <w:sz w:val="22"/>
          <w:szCs w:val="22"/>
          <w:lang w:eastAsia="en-US"/>
        </w:rPr>
        <w:fldChar w:fldCharType="separate"/>
      </w:r>
      <w:r w:rsidR="00A2677B" w:rsidRPr="00017082">
        <w:rPr>
          <w:rFonts w:eastAsiaTheme="minorHAnsi"/>
          <w:noProof/>
          <w:color w:val="000000" w:themeColor="text1"/>
          <w:sz w:val="22"/>
          <w:szCs w:val="22"/>
          <w:lang w:eastAsia="en-US"/>
        </w:rPr>
        <w:t>(Ear 2017)</w:t>
      </w:r>
      <w:r w:rsidR="00A2677B" w:rsidRPr="00017082">
        <w:rPr>
          <w:rFonts w:eastAsiaTheme="minorHAnsi"/>
          <w:color w:val="000000" w:themeColor="text1"/>
          <w:sz w:val="22"/>
          <w:szCs w:val="22"/>
          <w:lang w:eastAsia="en-US"/>
        </w:rPr>
        <w:fldChar w:fldCharType="end"/>
      </w:r>
      <w:r w:rsidR="00A2677B" w:rsidRPr="00017082">
        <w:rPr>
          <w:rFonts w:eastAsiaTheme="minorHAnsi"/>
          <w:color w:val="000000" w:themeColor="text1"/>
          <w:sz w:val="22"/>
          <w:szCs w:val="22"/>
          <w:lang w:eastAsia="en-US"/>
        </w:rPr>
        <w:t xml:space="preserve">. </w:t>
      </w:r>
    </w:p>
    <w:p w14:paraId="0B9D2077" w14:textId="77777777" w:rsidR="00A2677B" w:rsidRDefault="00A2677B" w:rsidP="00A2677B">
      <w:pPr>
        <w:widowControl w:val="0"/>
        <w:ind w:firstLine="720"/>
        <w:contextualSpacing/>
        <w:mirrorIndents/>
        <w:rPr>
          <w:rFonts w:eastAsiaTheme="minorHAnsi"/>
          <w:color w:val="000000" w:themeColor="text1"/>
          <w:sz w:val="22"/>
          <w:szCs w:val="22"/>
          <w:lang w:eastAsia="en-US"/>
        </w:rPr>
      </w:pPr>
    </w:p>
    <w:p w14:paraId="25F31FCB" w14:textId="77777777" w:rsidR="00804BD2" w:rsidRPr="008D68F9" w:rsidRDefault="00A2677B" w:rsidP="007E40B8">
      <w:pPr>
        <w:widowControl w:val="0"/>
        <w:ind w:firstLine="720"/>
        <w:contextualSpacing/>
        <w:mirrorIndents/>
        <w:rPr>
          <w:rFonts w:eastAsiaTheme="minorHAnsi"/>
          <w:color w:val="000000" w:themeColor="text1"/>
          <w:sz w:val="22"/>
          <w:szCs w:val="22"/>
          <w:lang w:eastAsia="en-US"/>
        </w:rPr>
      </w:pPr>
      <w:r w:rsidRPr="00017082">
        <w:rPr>
          <w:rFonts w:eastAsiaTheme="minorHAnsi"/>
          <w:color w:val="000000" w:themeColor="text1"/>
          <w:sz w:val="22"/>
          <w:szCs w:val="22"/>
          <w:lang w:eastAsia="en-US"/>
        </w:rPr>
        <w:t>Yet, even these critiques revert the good governance norm complex as the answer, rather than the cause, of these countervailing impacts. For example</w:t>
      </w:r>
      <w:r>
        <w:rPr>
          <w:rFonts w:eastAsiaTheme="minorHAnsi"/>
          <w:color w:val="000000" w:themeColor="text1"/>
          <w:sz w:val="22"/>
          <w:szCs w:val="22"/>
          <w:lang w:eastAsia="en-US"/>
        </w:rPr>
        <w:t xml:space="preserve"> Transparency International</w:t>
      </w:r>
      <w:r w:rsidR="00165326">
        <w:rPr>
          <w:rFonts w:eastAsiaTheme="minorHAnsi"/>
          <w:color w:val="000000" w:themeColor="text1"/>
          <w:sz w:val="22"/>
          <w:szCs w:val="22"/>
          <w:lang w:eastAsia="en-US"/>
        </w:rPr>
        <w:t xml:space="preserve"> </w:t>
      </w:r>
      <w:r>
        <w:rPr>
          <w:rFonts w:eastAsiaTheme="minorHAnsi"/>
          <w:color w:val="000000" w:themeColor="text1"/>
          <w:sz w:val="22"/>
          <w:szCs w:val="22"/>
          <w:lang w:eastAsia="en-US"/>
        </w:rPr>
        <w:fldChar w:fldCharType="begin"/>
      </w:r>
      <w:r>
        <w:rPr>
          <w:rFonts w:eastAsiaTheme="minorHAnsi"/>
          <w:color w:val="000000" w:themeColor="text1"/>
          <w:sz w:val="22"/>
          <w:szCs w:val="22"/>
          <w:lang w:eastAsia="en-US"/>
        </w:rPr>
        <w:instrText xml:space="preserve"> ADDIN EN.CITE &lt;EndNote&gt;&lt;Cite ExcludeAuth="1"&gt;&lt;Author&gt;Transparency International&lt;/Author&gt;&lt;Year&gt;2017&lt;/Year&gt;&lt;RecNum&gt;82350&lt;/RecNum&gt;&lt;DisplayText&gt;(2017)&lt;/DisplayText&gt;&lt;record&gt;&lt;rec-number&gt;82350&lt;/rec-number&gt;&lt;foreign-keys&gt;&lt;key app="EN" db-id="zd99pwsezrwdx5ep05ixvswmttr9paate0sd" timestamp="1550451932"&gt;82350&lt;/key&gt;&lt;/foreign-keys&gt;&lt;ref-type name="Web Page"&gt;12&lt;/ref-type&gt;&lt;contributors&gt;&lt;authors&gt;&lt;author&gt;Transparency International,&lt;/author&gt;&lt;/authors&gt;&lt;/contributors&gt;&lt;titles&gt;&lt;title&gt;Corruption perceptions index 2017&lt;/title&gt;&lt;/titles&gt;&lt;keywords&gt;&lt;keyword&gt;cmcdermott&lt;/keyword&gt;&lt;keyword&gt;corruption&lt;/keyword&gt;&lt;/keywords&gt;&lt;dates&gt;&lt;year&gt;2017&lt;/year&gt;&lt;/dates&gt;&lt;publisher&gt;Transparency International&lt;/publisher&gt;&lt;urls&gt;&lt;related-urls&gt;&lt;url&gt;https://www.transparency.org/news/feature/corruption_perceptions_index_2017&lt;/url&gt;&lt;/related-urls&gt;&lt;/urls&gt;&lt;/record&gt;&lt;/Cite&gt;&lt;/EndNote&gt;</w:instrText>
      </w:r>
      <w:r>
        <w:rPr>
          <w:rFonts w:eastAsiaTheme="minorHAnsi"/>
          <w:color w:val="000000" w:themeColor="text1"/>
          <w:sz w:val="22"/>
          <w:szCs w:val="22"/>
          <w:lang w:eastAsia="en-US"/>
        </w:rPr>
        <w:fldChar w:fldCharType="separate"/>
      </w:r>
      <w:r>
        <w:rPr>
          <w:rFonts w:eastAsiaTheme="minorHAnsi"/>
          <w:noProof/>
          <w:color w:val="000000" w:themeColor="text1"/>
          <w:sz w:val="22"/>
          <w:szCs w:val="22"/>
          <w:lang w:eastAsia="en-US"/>
        </w:rPr>
        <w:t>(2017)</w:t>
      </w:r>
      <w:r>
        <w:rPr>
          <w:rFonts w:eastAsiaTheme="minorHAnsi"/>
          <w:color w:val="000000" w:themeColor="text1"/>
          <w:sz w:val="22"/>
          <w:szCs w:val="22"/>
          <w:lang w:eastAsia="en-US"/>
        </w:rPr>
        <w:fldChar w:fldCharType="end"/>
      </w:r>
      <w:r>
        <w:rPr>
          <w:rFonts w:eastAsiaTheme="minorHAnsi"/>
          <w:color w:val="000000" w:themeColor="text1"/>
          <w:sz w:val="22"/>
          <w:szCs w:val="22"/>
          <w:lang w:eastAsia="en-US"/>
        </w:rPr>
        <w:t xml:space="preserve"> </w:t>
      </w:r>
      <w:r w:rsidRPr="00017082">
        <w:rPr>
          <w:rFonts w:eastAsiaTheme="minorHAnsi"/>
          <w:color w:val="000000" w:themeColor="text1"/>
          <w:sz w:val="22"/>
          <w:szCs w:val="22"/>
          <w:lang w:eastAsia="en-US"/>
        </w:rPr>
        <w:t xml:space="preserve">targets “corruption” as a technical issue in </w:t>
      </w:r>
      <w:r w:rsidR="00C0711F">
        <w:rPr>
          <w:rFonts w:eastAsiaTheme="minorHAnsi"/>
          <w:color w:val="000000" w:themeColor="text1"/>
          <w:sz w:val="22"/>
          <w:szCs w:val="22"/>
          <w:lang w:eastAsia="en-US"/>
        </w:rPr>
        <w:t xml:space="preserve">Cambodia </w:t>
      </w:r>
      <w:r w:rsidRPr="00017082">
        <w:rPr>
          <w:rFonts w:eastAsiaTheme="minorHAnsi"/>
          <w:color w:val="000000" w:themeColor="text1"/>
          <w:sz w:val="22"/>
          <w:szCs w:val="22"/>
          <w:lang w:eastAsia="en-US"/>
        </w:rPr>
        <w:t>which focusing on specific good governance subcomponents</w:t>
      </w:r>
      <w:r w:rsidR="00C0711F">
        <w:rPr>
          <w:rFonts w:eastAsiaTheme="minorHAnsi"/>
          <w:color w:val="000000" w:themeColor="text1"/>
          <w:sz w:val="22"/>
          <w:szCs w:val="22"/>
          <w:lang w:eastAsia="en-US"/>
        </w:rPr>
        <w:t>,</w:t>
      </w:r>
      <w:r w:rsidRPr="00017082">
        <w:rPr>
          <w:rFonts w:eastAsiaTheme="minorHAnsi"/>
          <w:color w:val="000000" w:themeColor="text1"/>
          <w:sz w:val="22"/>
          <w:szCs w:val="22"/>
          <w:lang w:eastAsia="en-US"/>
        </w:rPr>
        <w:t xml:space="preserve"> will shift negative outcomes into positive ones. </w:t>
      </w:r>
      <w:r w:rsidR="00195CC8" w:rsidRPr="00017082">
        <w:rPr>
          <w:rFonts w:eastAsiaTheme="minorHAnsi"/>
          <w:color w:val="000000" w:themeColor="text1"/>
          <w:sz w:val="22"/>
          <w:szCs w:val="22"/>
          <w:lang w:eastAsia="en-US"/>
        </w:rPr>
        <w:t xml:space="preserve">Grimsditch </w:t>
      </w:r>
      <w:r w:rsidR="00076B51">
        <w:rPr>
          <w:rFonts w:eastAsiaTheme="minorHAnsi"/>
          <w:color w:val="000000" w:themeColor="text1"/>
          <w:sz w:val="22"/>
          <w:szCs w:val="22"/>
          <w:lang w:eastAsia="en-US"/>
        </w:rPr>
        <w:fldChar w:fldCharType="begin">
          <w:fldData xml:space="preserve">PEVuZE5vdGU+PENpdGUgRXhjbHVkZUF1dGg9IjEiPjxBdXRob3I+R3JpbXNkaXRjaDwvQXV0aG9y
PjxZZWFyPjIwMTY8L1llYXI+PFJlY051bT44MjM0MTwvUmVjTnVtPjxEaXNwbGF5VGV4dD4oMjAx
Nik8L0Rpc3BsYXlUZXh0PjxyZWNvcmQ+PHJlYy1udW1iZXI+ODIzNDE8L3JlYy1udW1iZXI+PGZv
cmVpZ24ta2V5cz48a2V5IGFwcD0iRU4iIGRiLWlkPSJ6ZDk5cHdzZXpyd2R4NWVwMDVpeHZzd210
dHI5cGFhdGUwc2QiIHRpbWVzdGFtcD0iMTU1MDMzODE5MSI+ODIzNDE8L2tleT48L2ZvcmVpZ24t
a2V5cz48cmVmLXR5cGUgbmFtZT0iUmVwb3J0Ij4yNzwvcmVmLXR5cGU+PGNvbnRyaWJ1dG9ycz48
YXV0aG9ycz48YXV0aG9yPk1hcmsgR3JpbXNkaXRjaDwvYXV0aG9yPjwvYXV0aG9ycz48L2NvbnRy
aWJ1dG9ycz48dGl0bGVzPjx0aXRsZT5UaGUg4oCcRW5naW5lIG9mIEVjb25vbWljIEdyb3d0aOKA
nSBBbiBPdmVydmlldyBvZiBQcml2YXRlIEludmVzdG1lbnQgUG9saWNpZXMsIFRyZW5kcywgYW5k
IFByb2plY3RzIGluIENhbWJvZGlhPC90aXRsZT48c2Vjb25kYXJ5LXRpdGxlPkZvY3VzIG9uIHRo
ZSBHbG9iYWwgU291dGg8L3NlY29uZGFyeS10aXRsZT48L3RpdGxlcz48ZGF0ZXM+PHllYXI+MjAx
NjwveWVhcj48L2RhdGVzPjx1cmxzPjwvdXJscz48cmVzZWFyY2gtbm90ZXM+U2luY2UgdGhlIGVh
cmx5IDE5OTBzLCBDYW1ib2RpYSBoYXMgYmVlbiBoZWF2aWx5IHJlbGlhbnQgb24gZm9yZWlnbiBh
aWQuIFRoZSBDYW1ib2RpYW4mI3hEO0dvdmVybm1lbnQgaXMgc2Vla2luZyB0byByZWR1Y2UgZG9u
b3ItZGVwZW5kZW5jZSBhbmQgaW5jcmVhc2Ugc2VsZi1yZWxpYW5jZSwgYWltaW5nIHRvJiN4RDts
aWZ0IHRoZSBjb3VudHJ5IHRvIHRoZSBzdGF0dXMgb2YgaGlnaGVyIG1pZGRsZS1pbmNvbWUgY291
bnRyeSBieSAyMDMwLiBUaGlzIGdvYWwgZGVwZW5kcyYjeEQ7aGVhdmlseSBvbiBpbmNyZWFzaW5n
IHByaXZhdGUgaW52ZXN0bWVudCwgYW5kIHRoZSBHb3Zlcm5tZW50IGhhcyBkZXNjcmliZWQgdGhl
IHByaXZhdGUmI3hEO3NlY3RvciBhcyB0aGUg4oCcZW5naW5lIG9mIGVjb25vbWljIGdyb3d0aOKA
nSBmb3IgQ2FtYm9kaWEuIEl0IGlzIHRoZXJlZm9yZSBzZWVraW5nIHRvJiN4RDtlbmNvdXJhZ2Ug
Ym90aCBmb3JlaWduIGFuZCBkb21lc3RpYyBpbnZlc3RtZW50IGluIG9yZGVyIHRvIG1haW50YWlu
IGN1cnJlbnQgZ3Jvd3RoIHJhdGVzJiN4RDthbmQgZmFjaWxpdGF0ZSBjb250aW51ZWQgZGV2ZWxv
cG1lbnQgb2YgdGhlIGNvdW50cnkuJiN4RDtCZWdpbm5pbmcgaW4gdGhlIGVhcmx5IDE5OTBzLCBD
YW1ib2RpYSB0b29rIHN0ZXBzIHRvIGxpYmVyYWxpemUgdGhlIGVudmlyb25tZW50IGZvciBwcml2
YXRlJiN4RDtzZWN0b3IgaW52ZXN0bWVudC4gVGhpcyBpbmNsdWRlZCByZWR1Y2luZyByZXN0cmlj
dGlvbnMgb24gZm9yZWlnbiBjb21wYW5pZXMgYW5kIHBhc3NpbmcmI3hEO21lYXN1cmVzIHRvIG1h
a2UgaXQgZWFzaWVyIGZvciBjb21wYW5pZXMgdG8gcmVnaXN0ZXIgYW5kIHJlY2VpdmUgbmVjZXNz
YXJ5IGxpY2Vuc2VzLCBwZXJtaXRzJiN4RDthbmQgYXBwcm92YWxzLiBTaW5jZSBDYW1ib2RpYSBt
b3ZlZCBhd2F5IGZyb20gYSBjZW50cmFsbHktcGxhbm5lZCBlY29ub215IHRvd2FyZHMgdGhlJiN4
RDttYXJrZXQgZWNvbm9teSwgYWxsIHNlY3RvcnMgb2YgdGhlIGVjb25vbXkgaGF2ZSBiZWVuIG9w
ZW5lZCBmb3IgcHJpdmF0ZSBpbnZlc3RtZW50IOKAkyYjeEQ7Ym90aCBmcm9tIGluc2lkZSBhbmQg
b3V0c2lkZSB0aGUgY291bnRyeS4gVGhpcyBpbmNsdWRlcyBpbnZlc3RtZW50cyBpbiBhZ3JpY3Vs
dHVyZSwgcmVhbCYjeEQ7ZXN0YXRlLCBlbmVyZ3ksIHRyYW5zcG9ydCwgY29tbXVuaWNhdGlvbiwg
bWFudWZhY3R1cmluZyBhbmQgZXh0cmFjdGl2ZSBpbmR1c3RyaWVzLiBQdWJsaWMmI3hEO3NlcnZp
Y2VzIGhhdmUgYWxzbyBiZWVuIG9wZW5lZCB0byBwcml2YXRlIGludmVzdG1lbnQsIGluY2x1ZGlu
ZyB1dGlsaXRpZXMgYW5kIGhlYWx0aGNhcmUuJiN4RDtQcml2YXRlIGludmVzdG1lbnQgcGxheXMg
YW4gaW1wb3J0YW50IHJvbGUgaW4gdGhlIENhbWJvZGlhbiBlY29ub215IGFuZCBoYXMgZ2VuZXJh
dGVkJiN4RDtlbXBsb3ltZW50LCByYWlzZWQgcmV2ZW51ZXMsIGFuZCBjb250cmlidXRlZCB0byBD
YW1ib2RpYSBtYWludGFpbmluZyBpdHMgaW1wcmVzc2l2ZSYjeEQ7ZmlndXJlcyBmb3IgZWNvbm9t
aWMgZ3Jvd3RoLiBIb3dldmVyLCBtYW55IGludmVzdG1lbnQgcHJvamVjdHMgaGF2ZSBhbHNvIGJl
ZW4gYXNzb2NpYXRlZCYjeEQ7d2l0aCBzZXJpb3VzIHByb2JsZW1zIGluIHRoZWlyIGltcGxlbWVu
dGF0aW9uLiBQcml2YXRlIGludmVzdG1lbnQgaW4gYWdyaWN1bHR1cmUgaGFzIGJlZW4mI3hEO2lt
cGxpY2F0ZWQgaW4gbGFuZCBjb25mbGljdHMgYW5kIHZpb2xhdGlvbnMgb2YgdGhlIHJpZ2h0cyBv
ZiBmYXJtZXJzIGFuZCBpbmRpZ2Vub3VzIHBlb3BsZS4mI3hEO0luZnJhc3RydWN0dXJlIGRldmVs
b3BtZW50IGhhcyBjYXVzZWQgZW52aXJvbm1lbnRhbCBkYW1hZ2UgdGhhdCBoYXMgbm90IGFsd2F5
cyBiZWVuJiN4RDthZGVxdWF0ZWx5IG1pdGlnYXRlZC4gTWluaW5nIG9wZXJhdGlvbnMgaGF2ZSBw
b2lzb25lZCBncm91bmQgd2F0ZXIsIGFuZCBtYW51ZmFjdHVyZXJzJiN4RDtoYXZlIGJlY29tZSBp
bnZvbHZlZCBpbiBkaXNwdXRlcyB3aXRoIHRoZWlyIHdvcmtlcnMgb3ZlciBwYXkgYW5kIHdvcmtp
bmcgY29uZGl0aW9ucy4mI3hEO1doaWxlIGludmVzdG1lbnQgaXMgaW1wb3J0YW50IGZvciB0aGUg
Y29udGludWVkIGRldmVsb3BtZW50IG9mIENhbWJvZGlhLCBpcnJlc3BvbnNpYmxlJiN4RDtpbnZl
c3RtZW50IGhhcyBiZWVuIGNvbm5lY3RlZCB0byBzZXJpb3VzIGh1bWFuIHJpZ2h0cyBhYnVzZXMg
YW5kIGltcG92ZXJpc2htZW50IG9mJiN4RDtDYW1ib2RpYW4gY29tbXVuaXRpZXMgdGhhdCBoYXZl
IGxvc3QgYWNjZXNzIHRvIGxhbmQgYW5kIHJlc291cmNlcy4mI3hEO0Fja25vd2xlZGdpbmcgdGhl
IGltcG9ydGFuY2Ugb2YgcHJpdmF0ZSBpbnZlc3RtZW50IGFzIHdlbGwgYXMgdGhlIGNoYWxsZW5n
ZXMgdGhhdCBoYXZlIHNvJiN4RDtmYXIgZW1lcmdlZCBpbiBpdHMgaW1wbGVtZW50YXRpb24sIHRo
aXMgcGFwZXIgYWltcyB0byBwcmVzZW50IGFuIG92ZXJ2aWV3IGFuZCBhbmFseXNpcyBvZiYjeEQ7
dGhlIGN1cnJlbnQgaW52ZXN0bWVudCBsYW5kc2NhcGUgaW4gQ2FtYm9kaWEsIGFzIHdlbGwgYXMg
aXRzIGltcGFjdHMgb24gcGVvcGxlIGFuZCB0aGUmI3hEO2Vudmlyb25tZW50LiBJdCBpcyBob3Bl
ZCB0aGF0IHRoZSBpbmZvcm1hdGlvbiBjb250YWluZWQgaGVyZSB3aWxsIGJvdGggcmFpc2UgYXdh
cmVuZXNzJiN4RDthYm91dCBjdXJyZW50IGludmVzdG1lbnQgdHJlbmRzIGFuZCBwcm9tb3RlIGRp
c2N1c3Npb24gYW1vbmcgdGhlIHZhcmlvdXMgc3Rha2Vob2xkZXJzJiN4RDtpbnRlcmVzdGVkIGlu
IHRoZSBjdXJyZW50IHRyYWplY3Rvcnkgb2YgQ2FtYm9kaWHigJlzIGRldmVsb3BtZW50LiBUaGUg
cGFwZXIgYmVnaW5zIHdpdGggYW4mI3hEO292ZXJ2aWV3IG9mIENhbWJvZGlh4oCZcyBwb2xpY2ll
cyBvbiBpbnZlc3RtZW50LCBmb2xsb3dlZCBieSBhIHN1bW1hcnkgb2Yga2V5IGVsZW1lbnRzIG9m
JiN4RDt0aGUgcmVndWxhdG9yeSBmcmFtZXdvcmsuIEl0IHRoZW4gbG9va3MgYXQgbmF0aW9ud2lk
ZSBpbnZlc3RtZW50IHRyZW5kcyBhbmQgZm9jdXNlcyBvbiYjeEQ7c2V2ZXJhbCBrZXkgc2VjdG9y
cywgYmVmb3JlIGdvaW5nIG9uIHRvIGRpc2N1c3MgaG93IHJlZ2lvbmFsIGFuZCBpbnRlcm5hdGlv
bmFsIGFjdG9ycyBhbmQmI3hEO2FncmVlbWVudHMgYXJlIHNoYXBpbmcgQ2FtYm9kaWHigJlzIGlu
dmVzdG1lbnQgY2xpbWF0ZS4gVGhlIGZpbmFsIHNlY3Rpb24gcmVmbGVjdHMgb24gdGhlJiN4RDtp
bXBhY3RzIG9mIHByaXZhdGUgaW52ZXN0bWVudCBpbiBDYW1ib2RpYS48L3Jlc2VhcmNoLW5vdGVz
PjwvcmVjb3JkPjwvQ2l0ZT48L0VuZE5vdGU+AG==
</w:fldData>
        </w:fldChar>
      </w:r>
      <w:r w:rsidR="00076B51">
        <w:rPr>
          <w:rFonts w:eastAsiaTheme="minorHAnsi"/>
          <w:color w:val="000000" w:themeColor="text1"/>
          <w:sz w:val="22"/>
          <w:szCs w:val="22"/>
          <w:lang w:eastAsia="en-US"/>
        </w:rPr>
        <w:instrText xml:space="preserve"> ADDIN EN.CITE </w:instrText>
      </w:r>
      <w:r w:rsidR="00076B51">
        <w:rPr>
          <w:rFonts w:eastAsiaTheme="minorHAnsi"/>
          <w:color w:val="000000" w:themeColor="text1"/>
          <w:sz w:val="22"/>
          <w:szCs w:val="22"/>
          <w:lang w:eastAsia="en-US"/>
        </w:rPr>
        <w:fldChar w:fldCharType="begin">
          <w:fldData xml:space="preserve">PEVuZE5vdGU+PENpdGUgRXhjbHVkZUF1dGg9IjEiPjxBdXRob3I+R3JpbXNkaXRjaDwvQXV0aG9y
PjxZZWFyPjIwMTY8L1llYXI+PFJlY051bT44MjM0MTwvUmVjTnVtPjxEaXNwbGF5VGV4dD4oMjAx
Nik8L0Rpc3BsYXlUZXh0PjxyZWNvcmQ+PHJlYy1udW1iZXI+ODIzNDE8L3JlYy1udW1iZXI+PGZv
cmVpZ24ta2V5cz48a2V5IGFwcD0iRU4iIGRiLWlkPSJ6ZDk5cHdzZXpyd2R4NWVwMDVpeHZzd210
dHI5cGFhdGUwc2QiIHRpbWVzdGFtcD0iMTU1MDMzODE5MSI+ODIzNDE8L2tleT48L2ZvcmVpZ24t
a2V5cz48cmVmLXR5cGUgbmFtZT0iUmVwb3J0Ij4yNzwvcmVmLXR5cGU+PGNvbnRyaWJ1dG9ycz48
YXV0aG9ycz48YXV0aG9yPk1hcmsgR3JpbXNkaXRjaDwvYXV0aG9yPjwvYXV0aG9ycz48L2NvbnRy
aWJ1dG9ycz48dGl0bGVzPjx0aXRsZT5UaGUg4oCcRW5naW5lIG9mIEVjb25vbWljIEdyb3d0aOKA
nSBBbiBPdmVydmlldyBvZiBQcml2YXRlIEludmVzdG1lbnQgUG9saWNpZXMsIFRyZW5kcywgYW5k
IFByb2plY3RzIGluIENhbWJvZGlhPC90aXRsZT48c2Vjb25kYXJ5LXRpdGxlPkZvY3VzIG9uIHRo
ZSBHbG9iYWwgU291dGg8L3NlY29uZGFyeS10aXRsZT48L3RpdGxlcz48ZGF0ZXM+PHllYXI+MjAx
NjwveWVhcj48L2RhdGVzPjx1cmxzPjwvdXJscz48cmVzZWFyY2gtbm90ZXM+U2luY2UgdGhlIGVh
cmx5IDE5OTBzLCBDYW1ib2RpYSBoYXMgYmVlbiBoZWF2aWx5IHJlbGlhbnQgb24gZm9yZWlnbiBh
aWQuIFRoZSBDYW1ib2RpYW4mI3hEO0dvdmVybm1lbnQgaXMgc2Vla2luZyB0byByZWR1Y2UgZG9u
b3ItZGVwZW5kZW5jZSBhbmQgaW5jcmVhc2Ugc2VsZi1yZWxpYW5jZSwgYWltaW5nIHRvJiN4RDts
aWZ0IHRoZSBjb3VudHJ5IHRvIHRoZSBzdGF0dXMgb2YgaGlnaGVyIG1pZGRsZS1pbmNvbWUgY291
bnRyeSBieSAyMDMwLiBUaGlzIGdvYWwgZGVwZW5kcyYjeEQ7aGVhdmlseSBvbiBpbmNyZWFzaW5n
IHByaXZhdGUgaW52ZXN0bWVudCwgYW5kIHRoZSBHb3Zlcm5tZW50IGhhcyBkZXNjcmliZWQgdGhl
IHByaXZhdGUmI3hEO3NlY3RvciBhcyB0aGUg4oCcZW5naW5lIG9mIGVjb25vbWljIGdyb3d0aOKA
nSBmb3IgQ2FtYm9kaWEuIEl0IGlzIHRoZXJlZm9yZSBzZWVraW5nIHRvJiN4RDtlbmNvdXJhZ2Ug
Ym90aCBmb3JlaWduIGFuZCBkb21lc3RpYyBpbnZlc3RtZW50IGluIG9yZGVyIHRvIG1haW50YWlu
IGN1cnJlbnQgZ3Jvd3RoIHJhdGVzJiN4RDthbmQgZmFjaWxpdGF0ZSBjb250aW51ZWQgZGV2ZWxv
cG1lbnQgb2YgdGhlIGNvdW50cnkuJiN4RDtCZWdpbm5pbmcgaW4gdGhlIGVhcmx5IDE5OTBzLCBD
YW1ib2RpYSB0b29rIHN0ZXBzIHRvIGxpYmVyYWxpemUgdGhlIGVudmlyb25tZW50IGZvciBwcml2
YXRlJiN4RDtzZWN0b3IgaW52ZXN0bWVudC4gVGhpcyBpbmNsdWRlZCByZWR1Y2luZyByZXN0cmlj
dGlvbnMgb24gZm9yZWlnbiBjb21wYW5pZXMgYW5kIHBhc3NpbmcmI3hEO21lYXN1cmVzIHRvIG1h
a2UgaXQgZWFzaWVyIGZvciBjb21wYW5pZXMgdG8gcmVnaXN0ZXIgYW5kIHJlY2VpdmUgbmVjZXNz
YXJ5IGxpY2Vuc2VzLCBwZXJtaXRzJiN4RDthbmQgYXBwcm92YWxzLiBTaW5jZSBDYW1ib2RpYSBt
b3ZlZCBhd2F5IGZyb20gYSBjZW50cmFsbHktcGxhbm5lZCBlY29ub215IHRvd2FyZHMgdGhlJiN4
RDttYXJrZXQgZWNvbm9teSwgYWxsIHNlY3RvcnMgb2YgdGhlIGVjb25vbXkgaGF2ZSBiZWVuIG9w
ZW5lZCBmb3IgcHJpdmF0ZSBpbnZlc3RtZW50IOKAkyYjeEQ7Ym90aCBmcm9tIGluc2lkZSBhbmQg
b3V0c2lkZSB0aGUgY291bnRyeS4gVGhpcyBpbmNsdWRlcyBpbnZlc3RtZW50cyBpbiBhZ3JpY3Vs
dHVyZSwgcmVhbCYjeEQ7ZXN0YXRlLCBlbmVyZ3ksIHRyYW5zcG9ydCwgY29tbXVuaWNhdGlvbiwg
bWFudWZhY3R1cmluZyBhbmQgZXh0cmFjdGl2ZSBpbmR1c3RyaWVzLiBQdWJsaWMmI3hEO3NlcnZp
Y2VzIGhhdmUgYWxzbyBiZWVuIG9wZW5lZCB0byBwcml2YXRlIGludmVzdG1lbnQsIGluY2x1ZGlu
ZyB1dGlsaXRpZXMgYW5kIGhlYWx0aGNhcmUuJiN4RDtQcml2YXRlIGludmVzdG1lbnQgcGxheXMg
YW4gaW1wb3J0YW50IHJvbGUgaW4gdGhlIENhbWJvZGlhbiBlY29ub215IGFuZCBoYXMgZ2VuZXJh
dGVkJiN4RDtlbXBsb3ltZW50LCByYWlzZWQgcmV2ZW51ZXMsIGFuZCBjb250cmlidXRlZCB0byBD
YW1ib2RpYSBtYWludGFpbmluZyBpdHMgaW1wcmVzc2l2ZSYjeEQ7ZmlndXJlcyBmb3IgZWNvbm9t
aWMgZ3Jvd3RoLiBIb3dldmVyLCBtYW55IGludmVzdG1lbnQgcHJvamVjdHMgaGF2ZSBhbHNvIGJl
ZW4gYXNzb2NpYXRlZCYjeEQ7d2l0aCBzZXJpb3VzIHByb2JsZW1zIGluIHRoZWlyIGltcGxlbWVu
dGF0aW9uLiBQcml2YXRlIGludmVzdG1lbnQgaW4gYWdyaWN1bHR1cmUgaGFzIGJlZW4mI3hEO2lt
cGxpY2F0ZWQgaW4gbGFuZCBjb25mbGljdHMgYW5kIHZpb2xhdGlvbnMgb2YgdGhlIHJpZ2h0cyBv
ZiBmYXJtZXJzIGFuZCBpbmRpZ2Vub3VzIHBlb3BsZS4mI3hEO0luZnJhc3RydWN0dXJlIGRldmVs
b3BtZW50IGhhcyBjYXVzZWQgZW52aXJvbm1lbnRhbCBkYW1hZ2UgdGhhdCBoYXMgbm90IGFsd2F5
cyBiZWVuJiN4RDthZGVxdWF0ZWx5IG1pdGlnYXRlZC4gTWluaW5nIG9wZXJhdGlvbnMgaGF2ZSBw
b2lzb25lZCBncm91bmQgd2F0ZXIsIGFuZCBtYW51ZmFjdHVyZXJzJiN4RDtoYXZlIGJlY29tZSBp
bnZvbHZlZCBpbiBkaXNwdXRlcyB3aXRoIHRoZWlyIHdvcmtlcnMgb3ZlciBwYXkgYW5kIHdvcmtp
bmcgY29uZGl0aW9ucy4mI3hEO1doaWxlIGludmVzdG1lbnQgaXMgaW1wb3J0YW50IGZvciB0aGUg
Y29udGludWVkIGRldmVsb3BtZW50IG9mIENhbWJvZGlhLCBpcnJlc3BvbnNpYmxlJiN4RDtpbnZl
c3RtZW50IGhhcyBiZWVuIGNvbm5lY3RlZCB0byBzZXJpb3VzIGh1bWFuIHJpZ2h0cyBhYnVzZXMg
YW5kIGltcG92ZXJpc2htZW50IG9mJiN4RDtDYW1ib2RpYW4gY29tbXVuaXRpZXMgdGhhdCBoYXZl
IGxvc3QgYWNjZXNzIHRvIGxhbmQgYW5kIHJlc291cmNlcy4mI3hEO0Fja25vd2xlZGdpbmcgdGhl
IGltcG9ydGFuY2Ugb2YgcHJpdmF0ZSBpbnZlc3RtZW50IGFzIHdlbGwgYXMgdGhlIGNoYWxsZW5n
ZXMgdGhhdCBoYXZlIHNvJiN4RDtmYXIgZW1lcmdlZCBpbiBpdHMgaW1wbGVtZW50YXRpb24sIHRo
aXMgcGFwZXIgYWltcyB0byBwcmVzZW50IGFuIG92ZXJ2aWV3IGFuZCBhbmFseXNpcyBvZiYjeEQ7
dGhlIGN1cnJlbnQgaW52ZXN0bWVudCBsYW5kc2NhcGUgaW4gQ2FtYm9kaWEsIGFzIHdlbGwgYXMg
aXRzIGltcGFjdHMgb24gcGVvcGxlIGFuZCB0aGUmI3hEO2Vudmlyb25tZW50LiBJdCBpcyBob3Bl
ZCB0aGF0IHRoZSBpbmZvcm1hdGlvbiBjb250YWluZWQgaGVyZSB3aWxsIGJvdGggcmFpc2UgYXdh
cmVuZXNzJiN4RDthYm91dCBjdXJyZW50IGludmVzdG1lbnQgdHJlbmRzIGFuZCBwcm9tb3RlIGRp
c2N1c3Npb24gYW1vbmcgdGhlIHZhcmlvdXMgc3Rha2Vob2xkZXJzJiN4RDtpbnRlcmVzdGVkIGlu
IHRoZSBjdXJyZW50IHRyYWplY3Rvcnkgb2YgQ2FtYm9kaWHigJlzIGRldmVsb3BtZW50LiBUaGUg
cGFwZXIgYmVnaW5zIHdpdGggYW4mI3hEO292ZXJ2aWV3IG9mIENhbWJvZGlh4oCZcyBwb2xpY2ll
cyBvbiBpbnZlc3RtZW50LCBmb2xsb3dlZCBieSBhIHN1bW1hcnkgb2Yga2V5IGVsZW1lbnRzIG9m
JiN4RDt0aGUgcmVndWxhdG9yeSBmcmFtZXdvcmsuIEl0IHRoZW4gbG9va3MgYXQgbmF0aW9ud2lk
ZSBpbnZlc3RtZW50IHRyZW5kcyBhbmQgZm9jdXNlcyBvbiYjeEQ7c2V2ZXJhbCBrZXkgc2VjdG9y
cywgYmVmb3JlIGdvaW5nIG9uIHRvIGRpc2N1c3MgaG93IHJlZ2lvbmFsIGFuZCBpbnRlcm5hdGlv
bmFsIGFjdG9ycyBhbmQmI3hEO2FncmVlbWVudHMgYXJlIHNoYXBpbmcgQ2FtYm9kaWHigJlzIGlu
dmVzdG1lbnQgY2xpbWF0ZS4gVGhlIGZpbmFsIHNlY3Rpb24gcmVmbGVjdHMgb24gdGhlJiN4RDtp
bXBhY3RzIG9mIHByaXZhdGUgaW52ZXN0bWVudCBpbiBDYW1ib2RpYS48L3Jlc2VhcmNoLW5vdGVz
PjwvcmVjb3JkPjwvQ2l0ZT48L0VuZE5vdGU+AG==
</w:fldData>
        </w:fldChar>
      </w:r>
      <w:r w:rsidR="00076B51">
        <w:rPr>
          <w:rFonts w:eastAsiaTheme="minorHAnsi"/>
          <w:color w:val="000000" w:themeColor="text1"/>
          <w:sz w:val="22"/>
          <w:szCs w:val="22"/>
          <w:lang w:eastAsia="en-US"/>
        </w:rPr>
        <w:instrText xml:space="preserve"> ADDIN EN.CITE.DATA </w:instrText>
      </w:r>
      <w:r w:rsidR="00076B51">
        <w:rPr>
          <w:rFonts w:eastAsiaTheme="minorHAnsi"/>
          <w:color w:val="000000" w:themeColor="text1"/>
          <w:sz w:val="22"/>
          <w:szCs w:val="22"/>
          <w:lang w:eastAsia="en-US"/>
        </w:rPr>
      </w:r>
      <w:r w:rsidR="00076B51">
        <w:rPr>
          <w:rFonts w:eastAsiaTheme="minorHAnsi"/>
          <w:color w:val="000000" w:themeColor="text1"/>
          <w:sz w:val="22"/>
          <w:szCs w:val="22"/>
          <w:lang w:eastAsia="en-US"/>
        </w:rPr>
        <w:fldChar w:fldCharType="end"/>
      </w:r>
      <w:r w:rsidR="00076B51">
        <w:rPr>
          <w:rFonts w:eastAsiaTheme="minorHAnsi"/>
          <w:color w:val="000000" w:themeColor="text1"/>
          <w:sz w:val="22"/>
          <w:szCs w:val="22"/>
          <w:lang w:eastAsia="en-US"/>
        </w:rPr>
      </w:r>
      <w:r w:rsidR="00076B51">
        <w:rPr>
          <w:rFonts w:eastAsiaTheme="minorHAnsi"/>
          <w:color w:val="000000" w:themeColor="text1"/>
          <w:sz w:val="22"/>
          <w:szCs w:val="22"/>
          <w:lang w:eastAsia="en-US"/>
        </w:rPr>
        <w:fldChar w:fldCharType="separate"/>
      </w:r>
      <w:r w:rsidR="00076B51">
        <w:rPr>
          <w:rFonts w:eastAsiaTheme="minorHAnsi"/>
          <w:noProof/>
          <w:color w:val="000000" w:themeColor="text1"/>
          <w:sz w:val="22"/>
          <w:szCs w:val="22"/>
          <w:lang w:eastAsia="en-US"/>
        </w:rPr>
        <w:t>(2016)</w:t>
      </w:r>
      <w:r w:rsidR="00076B51">
        <w:rPr>
          <w:rFonts w:eastAsiaTheme="minorHAnsi"/>
          <w:color w:val="000000" w:themeColor="text1"/>
          <w:sz w:val="22"/>
          <w:szCs w:val="22"/>
          <w:lang w:eastAsia="en-US"/>
        </w:rPr>
        <w:fldChar w:fldCharType="end"/>
      </w:r>
      <w:r w:rsidR="00B55BA8">
        <w:rPr>
          <w:rFonts w:eastAsiaTheme="minorHAnsi"/>
          <w:color w:val="000000" w:themeColor="text1"/>
          <w:sz w:val="22"/>
          <w:szCs w:val="22"/>
          <w:lang w:eastAsia="en-US"/>
        </w:rPr>
        <w:t xml:space="preserve"> </w:t>
      </w:r>
      <w:r w:rsidR="005E5AA3">
        <w:rPr>
          <w:rFonts w:eastAsiaTheme="minorHAnsi"/>
          <w:color w:val="000000" w:themeColor="text1"/>
          <w:sz w:val="22"/>
          <w:szCs w:val="22"/>
          <w:lang w:eastAsia="en-US"/>
        </w:rPr>
        <w:t xml:space="preserve">focuses attention on </w:t>
      </w:r>
      <w:r w:rsidR="005E5AA3">
        <w:rPr>
          <w:rFonts w:eastAsiaTheme="minorHAnsi"/>
          <w:color w:val="000000" w:themeColor="text1"/>
          <w:sz w:val="22"/>
          <w:szCs w:val="22"/>
          <w:lang w:eastAsia="en-US"/>
        </w:rPr>
        <w:lastRenderedPageBreak/>
        <w:t xml:space="preserve">designing trade liberalization policies </w:t>
      </w:r>
      <w:r w:rsidR="005610A2">
        <w:rPr>
          <w:rFonts w:eastAsiaTheme="minorHAnsi"/>
          <w:color w:val="000000" w:themeColor="text1"/>
          <w:sz w:val="22"/>
          <w:szCs w:val="22"/>
          <w:lang w:eastAsia="en-US"/>
        </w:rPr>
        <w:t xml:space="preserve">being designed </w:t>
      </w:r>
      <w:r w:rsidR="005E5AA3">
        <w:rPr>
          <w:rFonts w:eastAsiaTheme="minorHAnsi"/>
          <w:color w:val="000000" w:themeColor="text1"/>
          <w:sz w:val="22"/>
          <w:szCs w:val="22"/>
          <w:lang w:eastAsia="en-US"/>
        </w:rPr>
        <w:t xml:space="preserve">more carefully such that </w:t>
      </w:r>
      <w:r w:rsidR="000D3F7B" w:rsidRPr="00017082">
        <w:rPr>
          <w:rFonts w:eastAsiaTheme="minorHAnsi"/>
          <w:color w:val="000000" w:themeColor="text1"/>
          <w:sz w:val="22"/>
          <w:szCs w:val="22"/>
          <w:lang w:eastAsia="en-US"/>
        </w:rPr>
        <w:t>“irresponsible” investment</w:t>
      </w:r>
      <w:r w:rsidR="005E5AA3">
        <w:rPr>
          <w:rFonts w:eastAsiaTheme="minorHAnsi"/>
          <w:color w:val="000000" w:themeColor="text1"/>
          <w:sz w:val="22"/>
          <w:szCs w:val="22"/>
          <w:lang w:eastAsia="en-US"/>
        </w:rPr>
        <w:t xml:space="preserve">” can be weeded out that will enable </w:t>
      </w:r>
      <w:r w:rsidR="005A516D" w:rsidRPr="00017082">
        <w:rPr>
          <w:rFonts w:eastAsiaTheme="minorHAnsi"/>
          <w:color w:val="000000" w:themeColor="text1"/>
          <w:sz w:val="22"/>
          <w:szCs w:val="22"/>
          <w:lang w:eastAsia="en-US"/>
        </w:rPr>
        <w:t>synergies</w:t>
      </w:r>
      <w:r w:rsidR="00F62B4D">
        <w:rPr>
          <w:rFonts w:eastAsiaTheme="minorHAnsi"/>
          <w:color w:val="000000" w:themeColor="text1"/>
          <w:sz w:val="22"/>
          <w:szCs w:val="22"/>
          <w:lang w:eastAsia="en-US"/>
        </w:rPr>
        <w:t xml:space="preserve"> </w:t>
      </w:r>
      <w:r w:rsidR="005A516D" w:rsidRPr="00017082">
        <w:rPr>
          <w:rFonts w:eastAsiaTheme="minorHAnsi"/>
          <w:color w:val="000000" w:themeColor="text1"/>
          <w:sz w:val="22"/>
          <w:szCs w:val="22"/>
          <w:lang w:eastAsia="en-US"/>
        </w:rPr>
        <w:t xml:space="preserve">with </w:t>
      </w:r>
      <w:r w:rsidR="00BB6691" w:rsidRPr="00017082">
        <w:rPr>
          <w:rFonts w:eastAsiaTheme="minorHAnsi"/>
          <w:color w:val="000000" w:themeColor="text1"/>
          <w:sz w:val="22"/>
          <w:szCs w:val="22"/>
          <w:lang w:eastAsia="en-US"/>
        </w:rPr>
        <w:t>human rights</w:t>
      </w:r>
      <w:r w:rsidR="00F62B4D">
        <w:rPr>
          <w:rFonts w:eastAsiaTheme="minorHAnsi"/>
          <w:color w:val="000000" w:themeColor="text1"/>
          <w:sz w:val="22"/>
          <w:szCs w:val="22"/>
          <w:lang w:eastAsia="en-US"/>
        </w:rPr>
        <w:t xml:space="preserve">, </w:t>
      </w:r>
      <w:r w:rsidR="005E5AA3">
        <w:rPr>
          <w:rFonts w:eastAsiaTheme="minorHAnsi"/>
          <w:color w:val="000000" w:themeColor="text1"/>
          <w:sz w:val="22"/>
          <w:szCs w:val="22"/>
          <w:lang w:eastAsia="en-US"/>
        </w:rPr>
        <w:t xml:space="preserve">poverty </w:t>
      </w:r>
      <w:r w:rsidR="005A516D" w:rsidRPr="00017082">
        <w:rPr>
          <w:rFonts w:eastAsiaTheme="minorHAnsi"/>
          <w:color w:val="000000" w:themeColor="text1"/>
          <w:sz w:val="22"/>
          <w:szCs w:val="22"/>
          <w:lang w:eastAsia="en-US"/>
        </w:rPr>
        <w:t>alleviation</w:t>
      </w:r>
      <w:r w:rsidR="00F62B4D">
        <w:rPr>
          <w:rFonts w:eastAsiaTheme="minorHAnsi"/>
          <w:color w:val="000000" w:themeColor="text1"/>
          <w:sz w:val="22"/>
          <w:szCs w:val="22"/>
          <w:lang w:eastAsia="en-US"/>
        </w:rPr>
        <w:t xml:space="preserve"> and biodiversity con</w:t>
      </w:r>
      <w:r>
        <w:rPr>
          <w:rFonts w:eastAsiaTheme="minorHAnsi"/>
          <w:color w:val="000000" w:themeColor="text1"/>
          <w:sz w:val="22"/>
          <w:szCs w:val="22"/>
          <w:lang w:eastAsia="en-US"/>
        </w:rPr>
        <w:t>s</w:t>
      </w:r>
      <w:r w:rsidR="00F62B4D">
        <w:rPr>
          <w:rFonts w:eastAsiaTheme="minorHAnsi"/>
          <w:color w:val="000000" w:themeColor="text1"/>
          <w:sz w:val="22"/>
          <w:szCs w:val="22"/>
          <w:lang w:eastAsia="en-US"/>
        </w:rPr>
        <w:t>ervation</w:t>
      </w:r>
      <w:r w:rsidR="005E5AA3">
        <w:rPr>
          <w:rFonts w:eastAsiaTheme="minorHAnsi"/>
          <w:color w:val="000000" w:themeColor="text1"/>
          <w:sz w:val="22"/>
          <w:szCs w:val="22"/>
          <w:lang w:eastAsia="en-US"/>
        </w:rPr>
        <w:t>.</w:t>
      </w:r>
      <w:r>
        <w:rPr>
          <w:rFonts w:eastAsiaTheme="minorHAnsi"/>
          <w:color w:val="000000" w:themeColor="text1"/>
          <w:sz w:val="22"/>
          <w:szCs w:val="22"/>
          <w:lang w:eastAsia="en-US"/>
        </w:rPr>
        <w:t xml:space="preserve"> </w:t>
      </w:r>
      <w:r w:rsidRPr="00017082">
        <w:rPr>
          <w:rFonts w:eastAsiaTheme="minorHAnsi"/>
          <w:color w:val="000000" w:themeColor="text1"/>
          <w:sz w:val="22"/>
          <w:szCs w:val="22"/>
          <w:lang w:eastAsia="en-US"/>
        </w:rPr>
        <w:t>Others champion “global peace indexes” and, more specifically, “freedom of assembly” rules, to create synergies</w:t>
      </w:r>
      <w:r w:rsidR="00DB6EA3">
        <w:rPr>
          <w:rFonts w:eastAsiaTheme="minorHAnsi"/>
          <w:color w:val="000000" w:themeColor="text1"/>
          <w:sz w:val="22"/>
          <w:szCs w:val="22"/>
          <w:lang w:eastAsia="en-US"/>
        </w:rPr>
        <w:t xml:space="preserve"> </w:t>
      </w:r>
      <w:r w:rsidR="00076B51">
        <w:rPr>
          <w:rFonts w:eastAsiaTheme="minorHAnsi"/>
        </w:rPr>
        <w:fldChar w:fldCharType="begin"/>
      </w:r>
      <w:r w:rsidR="00076B51">
        <w:rPr>
          <w:rFonts w:eastAsiaTheme="minorHAnsi"/>
        </w:rPr>
        <w:instrText xml:space="preserve"> ADDIN EN.CITE &lt;EndNote&gt;&lt;Cite&gt;&lt;Author&gt;VOA Cambodia&lt;/Author&gt;&lt;Year&gt;2013&lt;/Year&gt;&lt;RecNum&gt;82343&lt;/RecNum&gt;&lt;DisplayText&gt;(VOA Cambodia 2013)&lt;/DisplayText&gt;&lt;record&gt;&lt;rec-number&gt;82343&lt;/rec-number&gt;&lt;foreign-keys&gt;&lt;key app="EN" db-id="zd99pwsezrwdx5ep05ixvswmttr9paate0sd" timestamp="1550338721"&gt;82343&lt;/key&gt;&lt;/foreign-keys&gt;&lt;ref-type name="Newspaper Article"&gt;23&lt;/ref-type&gt;&lt;contributors&gt;&lt;authors&gt;&lt;author&gt;VOA Cambodia,&lt;/author&gt;&lt;/authors&gt;&lt;/contributors&gt;&lt;titles&gt;&lt;title&gt;Cambodians Continue to Feel the Pain of Economic Growth, Inequality: Cambodia was categorized as a least developed nation until several years ago&lt;/title&gt;&lt;secondary-title&gt;The Cambodia Daily&lt;/secondary-title&gt;&lt;/titles&gt;&lt;dates&gt;&lt;year&gt;2013&lt;/year&gt;&lt;pub-dates&gt;&lt;date&gt;March&lt;/date&gt;&lt;/pub-dates&gt;&lt;/dates&gt;&lt;work-type&gt;Working Paper Series No. 80&lt;/work-type&gt;&lt;urls&gt;&lt;related-urls&gt;&lt;url&gt;https://www.voacambodia.com/a/cambodians-continue-to-feel-the-pain-of-economic-growth-inequality/4499181.html&lt;/url&gt;&lt;/related-urls&gt;&lt;/urls&gt;&lt;/record&gt;&lt;/Cite&gt;&lt;/EndNote&gt;</w:instrText>
      </w:r>
      <w:r w:rsidR="00076B51">
        <w:rPr>
          <w:rFonts w:eastAsiaTheme="minorHAnsi"/>
        </w:rPr>
        <w:fldChar w:fldCharType="separate"/>
      </w:r>
      <w:r w:rsidR="00076B51">
        <w:rPr>
          <w:rFonts w:eastAsiaTheme="minorHAnsi"/>
          <w:noProof/>
        </w:rPr>
        <w:t>(VOA Cambodia 2013)</w:t>
      </w:r>
      <w:r w:rsidR="00076B51">
        <w:rPr>
          <w:rFonts w:eastAsiaTheme="minorHAnsi"/>
        </w:rPr>
        <w:fldChar w:fldCharType="end"/>
      </w:r>
      <w:r w:rsidR="008D68F9">
        <w:rPr>
          <w:rFonts w:eastAsiaTheme="minorHAnsi"/>
        </w:rPr>
        <w:t>.</w:t>
      </w:r>
      <w:r w:rsidR="007E40B8">
        <w:rPr>
          <w:rFonts w:eastAsiaTheme="minorHAnsi"/>
          <w:color w:val="000000" w:themeColor="text1"/>
          <w:sz w:val="22"/>
          <w:szCs w:val="22"/>
          <w:lang w:eastAsia="en-US"/>
        </w:rPr>
        <w:t xml:space="preserve"> Likewise </w:t>
      </w:r>
      <w:r w:rsidR="00F53653">
        <w:rPr>
          <w:rFonts w:eastAsiaTheme="minorHAnsi"/>
          <w:sz w:val="22"/>
          <w:szCs w:val="22"/>
        </w:rPr>
        <w:t xml:space="preserve">Lopez </w:t>
      </w:r>
      <w:r w:rsidR="006C02DA">
        <w:rPr>
          <w:rFonts w:eastAsiaTheme="minorHAnsi"/>
          <w:sz w:val="22"/>
          <w:szCs w:val="22"/>
        </w:rPr>
        <w:fldChar w:fldCharType="begin"/>
      </w:r>
      <w:r w:rsidR="00B34B7B">
        <w:rPr>
          <w:rFonts w:eastAsiaTheme="minorHAnsi"/>
          <w:sz w:val="22"/>
          <w:szCs w:val="22"/>
        </w:rPr>
        <w:instrText xml:space="preserve"> ADDIN EN.CITE &lt;EndNote&gt;&lt;Cite ExcludeAuth="1"&gt;&lt;Author&gt;Lopez&lt;/Author&gt;&lt;Year&gt;2002&lt;/Year&gt;&lt;RecNum&gt;82348&lt;/RecNum&gt;&lt;DisplayText&gt;(2002)&lt;/DisplayText&gt;&lt;record&gt;&lt;rec-number&gt;82348&lt;/rec-number&gt;&lt;foreign-keys&gt;&lt;key app="EN" db-id="zd99pwsezrwdx5ep05ixvswmttr9paate0sd" timestamp="1550340018"&gt;82348&lt;/key&gt;&lt;/foreign-keys&gt;&lt;ref-type name="Journal Article"&gt;17&lt;/ref-type&gt;&lt;contributors&gt;&lt;authors&gt;&lt;author&gt;Thanakvard Thyle de Lopez&lt;/author&gt;&lt;/authors&gt;&lt;/contributors&gt;&lt;titles&gt;&lt;title&gt;Natural Resource Exploitation in Cambodia: An Examination of Use, Appropriation, and Exclusion&lt;/title&gt;&lt;secondary-title&gt;Journal of Environment &amp;amp; Development&lt;/secondary-title&gt;&lt;/titles&gt;&lt;periodical&gt;&lt;full-title&gt;Journal of Environment &amp;amp; Development&lt;/full-title&gt;&lt;/periodical&gt;&lt;pages&gt;355-379&lt;/pages&gt;&lt;volume&gt;11&lt;/volume&gt;&lt;number&gt;4&lt;/number&gt;&lt;keywords&gt;&lt;keyword&gt;Keywords: Cambodia&lt;/keyword&gt;&lt;keyword&gt;Governance&lt;/keyword&gt;&lt;keyword&gt;Foreign Aid&lt;/keyword&gt;&lt;keyword&gt;Corruption&lt;/keyword&gt;&lt;keyword&gt;Democracy&lt;/keyword&gt;&lt;keyword&gt;Stability&lt;/keyword&gt;&lt;/keywords&gt;&lt;dates&gt;&lt;year&gt;2002&lt;/year&gt;&lt;/dates&gt;&lt;urls&gt;&lt;/urls&gt;&lt;/record&gt;&lt;/Cite&gt;&lt;/EndNote&gt;</w:instrText>
      </w:r>
      <w:r w:rsidR="006C02DA">
        <w:rPr>
          <w:rFonts w:eastAsiaTheme="minorHAnsi"/>
          <w:sz w:val="22"/>
          <w:szCs w:val="22"/>
        </w:rPr>
        <w:fldChar w:fldCharType="separate"/>
      </w:r>
      <w:r w:rsidR="00B34B7B">
        <w:rPr>
          <w:rFonts w:eastAsiaTheme="minorHAnsi"/>
          <w:noProof/>
          <w:sz w:val="22"/>
          <w:szCs w:val="22"/>
        </w:rPr>
        <w:t>(2002)</w:t>
      </w:r>
      <w:r w:rsidR="006C02DA">
        <w:rPr>
          <w:rFonts w:eastAsiaTheme="minorHAnsi"/>
          <w:sz w:val="22"/>
          <w:szCs w:val="22"/>
        </w:rPr>
        <w:fldChar w:fldCharType="end"/>
      </w:r>
      <w:r w:rsidR="00F53653">
        <w:rPr>
          <w:rFonts w:eastAsiaTheme="minorHAnsi"/>
          <w:sz w:val="22"/>
          <w:szCs w:val="22"/>
        </w:rPr>
        <w:t xml:space="preserve"> </w:t>
      </w:r>
      <w:r w:rsidR="007E40B8">
        <w:rPr>
          <w:rFonts w:eastAsiaTheme="minorHAnsi"/>
          <w:sz w:val="22"/>
          <w:szCs w:val="22"/>
        </w:rPr>
        <w:t>argues</w:t>
      </w:r>
      <w:r w:rsidR="008D68F9">
        <w:rPr>
          <w:rFonts w:eastAsiaTheme="minorHAnsi"/>
          <w:sz w:val="22"/>
          <w:szCs w:val="22"/>
        </w:rPr>
        <w:t xml:space="preserve"> </w:t>
      </w:r>
      <w:r w:rsidR="00F10092">
        <w:rPr>
          <w:rFonts w:eastAsiaTheme="minorHAnsi"/>
          <w:sz w:val="22"/>
          <w:szCs w:val="22"/>
        </w:rPr>
        <w:t>that while international aid was original</w:t>
      </w:r>
      <w:r w:rsidR="00BB1BEC">
        <w:rPr>
          <w:rFonts w:eastAsiaTheme="minorHAnsi"/>
          <w:sz w:val="22"/>
          <w:szCs w:val="22"/>
        </w:rPr>
        <w:t>ly</w:t>
      </w:r>
      <w:r w:rsidR="00F10092">
        <w:rPr>
          <w:rFonts w:eastAsiaTheme="minorHAnsi"/>
          <w:sz w:val="22"/>
          <w:szCs w:val="22"/>
        </w:rPr>
        <w:t xml:space="preserve"> design</w:t>
      </w:r>
      <w:ins w:id="222" w:author="Iben Nathan" w:date="2019-03-02T14:27:00Z">
        <w:r w:rsidR="0072795A">
          <w:rPr>
            <w:rFonts w:eastAsiaTheme="minorHAnsi"/>
            <w:sz w:val="22"/>
            <w:szCs w:val="22"/>
          </w:rPr>
          <w:t>ed</w:t>
        </w:r>
      </w:ins>
      <w:r w:rsidR="00F10092">
        <w:rPr>
          <w:rFonts w:eastAsiaTheme="minorHAnsi"/>
          <w:sz w:val="22"/>
          <w:szCs w:val="22"/>
        </w:rPr>
        <w:t xml:space="preserve"> well to foster positive change, </w:t>
      </w:r>
      <w:r w:rsidR="007E40B8">
        <w:rPr>
          <w:rFonts w:eastAsiaTheme="minorHAnsi"/>
          <w:sz w:val="22"/>
          <w:szCs w:val="22"/>
        </w:rPr>
        <w:t xml:space="preserve">its current </w:t>
      </w:r>
      <w:r w:rsidR="00BB1BEC">
        <w:rPr>
          <w:rFonts w:eastAsiaTheme="minorHAnsi"/>
          <w:sz w:val="22"/>
          <w:szCs w:val="22"/>
        </w:rPr>
        <w:t>approach</w:t>
      </w:r>
      <w:r w:rsidR="00F10092">
        <w:rPr>
          <w:rFonts w:eastAsiaTheme="minorHAnsi"/>
          <w:sz w:val="22"/>
          <w:szCs w:val="22"/>
        </w:rPr>
        <w:t xml:space="preserve"> has </w:t>
      </w:r>
      <w:r w:rsidR="000335D8" w:rsidRPr="00017082">
        <w:rPr>
          <w:rFonts w:eastAsiaTheme="minorHAnsi"/>
          <w:sz w:val="22"/>
          <w:szCs w:val="22"/>
        </w:rPr>
        <w:t xml:space="preserve">worsened </w:t>
      </w:r>
      <w:r w:rsidR="00F10092">
        <w:rPr>
          <w:rFonts w:eastAsiaTheme="minorHAnsi"/>
          <w:sz w:val="22"/>
          <w:szCs w:val="22"/>
        </w:rPr>
        <w:t xml:space="preserve">because it has focused </w:t>
      </w:r>
      <w:r w:rsidR="000335D8" w:rsidRPr="00017082">
        <w:rPr>
          <w:rFonts w:eastAsiaTheme="minorHAnsi"/>
          <w:sz w:val="22"/>
          <w:szCs w:val="22"/>
        </w:rPr>
        <w:t>“</w:t>
      </w:r>
      <w:r w:rsidR="000335D8" w:rsidRPr="00017082">
        <w:rPr>
          <w:rFonts w:eastAsiaTheme="minorHAnsi"/>
          <w:color w:val="292526"/>
          <w:sz w:val="22"/>
          <w:szCs w:val="22"/>
          <w:lang w:eastAsia="en-US"/>
        </w:rPr>
        <w:t xml:space="preserve">economic development </w:t>
      </w:r>
      <w:r w:rsidR="00F10092">
        <w:rPr>
          <w:rFonts w:eastAsiaTheme="minorHAnsi"/>
          <w:color w:val="292526"/>
          <w:sz w:val="22"/>
          <w:szCs w:val="22"/>
          <w:lang w:eastAsia="en-US"/>
        </w:rPr>
        <w:t>…</w:t>
      </w:r>
      <w:r w:rsidR="000335D8" w:rsidRPr="00017082">
        <w:rPr>
          <w:rFonts w:eastAsiaTheme="minorHAnsi"/>
          <w:color w:val="292526"/>
          <w:sz w:val="22"/>
          <w:szCs w:val="22"/>
          <w:lang w:eastAsia="en-US"/>
        </w:rPr>
        <w:t xml:space="preserve"> on the unsustainable exploitation of these resources” in ways that were “inequitable” and that “</w:t>
      </w:r>
      <w:r w:rsidR="000335D8" w:rsidRPr="00017082">
        <w:rPr>
          <w:rFonts w:eastAsiaTheme="minorHAnsi"/>
          <w:i/>
          <w:iCs/>
          <w:color w:val="292526"/>
          <w:sz w:val="22"/>
          <w:szCs w:val="22"/>
          <w:lang w:eastAsia="en-US"/>
        </w:rPr>
        <w:t>excluded</w:t>
      </w:r>
      <w:r w:rsidR="000335D8" w:rsidRPr="00017082">
        <w:rPr>
          <w:rFonts w:eastAsiaTheme="minorHAnsi"/>
          <w:color w:val="292526"/>
          <w:sz w:val="22"/>
          <w:szCs w:val="22"/>
          <w:lang w:eastAsia="en-US"/>
        </w:rPr>
        <w:t xml:space="preserve"> the majority of the population from the country’s forests, fisheries, and arable areas</w:t>
      </w:r>
      <w:r w:rsidR="00F10092">
        <w:rPr>
          <w:rFonts w:eastAsiaTheme="minorHAnsi"/>
          <w:color w:val="292526"/>
          <w:sz w:val="22"/>
          <w:szCs w:val="22"/>
          <w:lang w:eastAsia="en-US"/>
        </w:rPr>
        <w:t>.</w:t>
      </w:r>
      <w:r w:rsidR="000335D8" w:rsidRPr="00017082">
        <w:rPr>
          <w:rFonts w:eastAsiaTheme="minorHAnsi"/>
          <w:color w:val="292526"/>
          <w:sz w:val="22"/>
          <w:szCs w:val="22"/>
          <w:lang w:eastAsia="en-US"/>
        </w:rPr>
        <w:t>”</w:t>
      </w:r>
      <w:r w:rsidR="00F10092">
        <w:rPr>
          <w:rStyle w:val="EndnoteReference"/>
          <w:rFonts w:eastAsiaTheme="minorHAnsi"/>
          <w:color w:val="292526"/>
          <w:sz w:val="22"/>
          <w:szCs w:val="22"/>
          <w:lang w:eastAsia="en-US"/>
        </w:rPr>
        <w:endnoteReference w:id="11"/>
      </w:r>
      <w:r w:rsidR="000335D8" w:rsidRPr="00017082">
        <w:rPr>
          <w:rFonts w:eastAsiaTheme="minorHAnsi"/>
          <w:color w:val="292526"/>
          <w:sz w:val="22"/>
          <w:szCs w:val="22"/>
          <w:lang w:eastAsia="en-US"/>
        </w:rPr>
        <w:t xml:space="preserve"> </w:t>
      </w:r>
      <w:r w:rsidR="00804BD2">
        <w:rPr>
          <w:rFonts w:eastAsiaTheme="minorHAnsi"/>
          <w:sz w:val="22"/>
          <w:szCs w:val="22"/>
          <w:lang w:eastAsia="en-US"/>
        </w:rPr>
        <w:t xml:space="preserve">It is for these reasons that </w:t>
      </w:r>
      <w:r w:rsidR="007C299D">
        <w:rPr>
          <w:rFonts w:eastAsiaTheme="minorHAnsi"/>
          <w:sz w:val="22"/>
          <w:szCs w:val="22"/>
        </w:rPr>
        <w:t>Ear</w:t>
      </w:r>
      <w:r w:rsidR="007E40B8">
        <w:rPr>
          <w:rFonts w:eastAsiaTheme="minorHAnsi"/>
          <w:sz w:val="22"/>
          <w:szCs w:val="22"/>
        </w:rPr>
        <w:t xml:space="preserve"> </w:t>
      </w:r>
      <w:r w:rsidR="006C02DA">
        <w:rPr>
          <w:rFonts w:eastAsiaTheme="minorHAnsi"/>
          <w:sz w:val="22"/>
          <w:szCs w:val="22"/>
        </w:rPr>
        <w:fldChar w:fldCharType="begin"/>
      </w:r>
      <w:r w:rsidR="00B34B7B">
        <w:rPr>
          <w:rFonts w:eastAsiaTheme="minorHAnsi"/>
          <w:sz w:val="22"/>
          <w:szCs w:val="22"/>
        </w:rPr>
        <w:instrText xml:space="preserve"> ADDIN EN.CITE &lt;EndNote&gt;&lt;Cite ExcludeAuth="1"&gt;&lt;Author&gt;Ear&lt;/Author&gt;&lt;Year&gt;2017&lt;/Year&gt;&lt;RecNum&gt;82347&lt;/RecNum&gt;&lt;DisplayText&gt;(2017)&lt;/DisplayText&gt;&lt;record&gt;&lt;rec-number&gt;82347&lt;/rec-number&gt;&lt;foreign-keys&gt;&lt;key app="EN" db-id="zd99pwsezrwdx5ep05ixvswmttr9paate0sd" timestamp="1550339854"&gt;82347&lt;/key&gt;&lt;/foreign-keys&gt;&lt;ref-type name="Journal Article"&gt;17&lt;/ref-type&gt;&lt;contributors&gt;&lt;authors&gt;&lt;author&gt;Sophal Ear&lt;/author&gt;&lt;/authors&gt;&lt;/contributors&gt;&lt;titles&gt;&lt;title&gt;The Political Economy of Aid and Governance in Cambodia&lt;/title&gt;&lt;secondary-title&gt;Asian Journal of Political Science&lt;/secondary-title&gt;&lt;/titles&gt;&lt;periodical&gt;&lt;full-title&gt;Asian Journal of Political Science&lt;/full-title&gt;&lt;/periodical&gt;&lt;pages&gt;68-96&lt;/pages&gt;&lt;volume&gt;15&lt;/volume&gt;&lt;number&gt;1&lt;/number&gt;&lt;keywords&gt;&lt;keyword&gt;Keywords: Cambodia&lt;/keyword&gt;&lt;keyword&gt;Governance&lt;/keyword&gt;&lt;keyword&gt;Foreign Aid&lt;/keyword&gt;&lt;keyword&gt;Corruption&lt;/keyword&gt;&lt;keyword&gt;Democracy&lt;/keyword&gt;&lt;keyword&gt;Stability&lt;/keyword&gt;&lt;/keywords&gt;&lt;dates&gt;&lt;year&gt;2017&lt;/year&gt;&lt;pub-dates&gt;&lt;date&gt;April&lt;/date&gt;&lt;/pub-dates&gt;&lt;/dates&gt;&lt;urls&gt;&lt;/urls&gt;&lt;/record&gt;&lt;/Cite&gt;&lt;/EndNote&gt;</w:instrText>
      </w:r>
      <w:r w:rsidR="006C02DA">
        <w:rPr>
          <w:rFonts w:eastAsiaTheme="minorHAnsi"/>
          <w:sz w:val="22"/>
          <w:szCs w:val="22"/>
        </w:rPr>
        <w:fldChar w:fldCharType="separate"/>
      </w:r>
      <w:r w:rsidR="00B34B7B">
        <w:rPr>
          <w:rFonts w:eastAsiaTheme="minorHAnsi"/>
          <w:noProof/>
          <w:sz w:val="22"/>
          <w:szCs w:val="22"/>
        </w:rPr>
        <w:t>(2017)</w:t>
      </w:r>
      <w:r w:rsidR="006C02DA">
        <w:rPr>
          <w:rFonts w:eastAsiaTheme="minorHAnsi"/>
          <w:sz w:val="22"/>
          <w:szCs w:val="22"/>
        </w:rPr>
        <w:fldChar w:fldCharType="end"/>
      </w:r>
      <w:r w:rsidR="007C299D">
        <w:t xml:space="preserve"> </w:t>
      </w:r>
      <w:r w:rsidR="004E0097">
        <w:rPr>
          <w:rFonts w:eastAsiaTheme="minorHAnsi"/>
          <w:sz w:val="22"/>
          <w:szCs w:val="22"/>
        </w:rPr>
        <w:t xml:space="preserve">targets </w:t>
      </w:r>
      <w:r w:rsidR="00804BD2">
        <w:rPr>
          <w:rFonts w:eastAsiaTheme="minorHAnsi"/>
          <w:sz w:val="22"/>
          <w:szCs w:val="22"/>
        </w:rPr>
        <w:t xml:space="preserve">the </w:t>
      </w:r>
      <w:r w:rsidR="00804BD2" w:rsidRPr="00017082">
        <w:rPr>
          <w:rFonts w:eastAsiaTheme="minorHAnsi"/>
          <w:i/>
          <w:iCs/>
          <w:sz w:val="22"/>
          <w:szCs w:val="22"/>
        </w:rPr>
        <w:t>design</w:t>
      </w:r>
      <w:r w:rsidR="00804BD2" w:rsidRPr="00017082">
        <w:rPr>
          <w:rFonts w:eastAsiaTheme="minorHAnsi"/>
          <w:sz w:val="22"/>
          <w:szCs w:val="22"/>
        </w:rPr>
        <w:t xml:space="preserve"> “</w:t>
      </w:r>
      <w:r w:rsidR="00804BD2" w:rsidRPr="00017082">
        <w:rPr>
          <w:rFonts w:eastAsiaTheme="minorHAnsi"/>
          <w:sz w:val="22"/>
          <w:szCs w:val="22"/>
          <w:lang w:eastAsia="en-US"/>
        </w:rPr>
        <w:t xml:space="preserve"> of massive aid on development and governance”</w:t>
      </w:r>
      <w:r w:rsidR="00804BD2">
        <w:rPr>
          <w:rFonts w:eastAsiaTheme="minorHAnsi"/>
          <w:sz w:val="22"/>
          <w:szCs w:val="22"/>
          <w:lang w:eastAsia="en-US"/>
        </w:rPr>
        <w:t xml:space="preserve"> </w:t>
      </w:r>
      <w:r w:rsidR="004E0097">
        <w:rPr>
          <w:rFonts w:eastAsiaTheme="minorHAnsi"/>
          <w:sz w:val="22"/>
          <w:szCs w:val="22"/>
          <w:lang w:eastAsia="en-US"/>
        </w:rPr>
        <w:t xml:space="preserve">which, he argues, </w:t>
      </w:r>
      <w:r w:rsidR="00804BD2">
        <w:rPr>
          <w:rFonts w:eastAsiaTheme="minorHAnsi"/>
          <w:sz w:val="22"/>
          <w:szCs w:val="22"/>
          <w:lang w:eastAsia="en-US"/>
        </w:rPr>
        <w:t xml:space="preserve">requires </w:t>
      </w:r>
      <w:r w:rsidR="00804BD2" w:rsidRPr="00017082">
        <w:rPr>
          <w:rFonts w:eastAsiaTheme="minorHAnsi"/>
          <w:sz w:val="22"/>
          <w:szCs w:val="22"/>
          <w:lang w:eastAsia="en-US"/>
        </w:rPr>
        <w:t xml:space="preserve">greater attention to “accountability”, “political stability”, “effectiveness”, “rule of law” and the “control of corruption” </w:t>
      </w:r>
      <w:r w:rsidR="00804BD2">
        <w:rPr>
          <w:rFonts w:eastAsiaTheme="minorHAnsi"/>
          <w:sz w:val="22"/>
          <w:szCs w:val="22"/>
          <w:lang w:eastAsia="en-US"/>
        </w:rPr>
        <w:t xml:space="preserve">to </w:t>
      </w:r>
      <w:r w:rsidR="00804BD2" w:rsidRPr="00017082">
        <w:rPr>
          <w:rFonts w:eastAsiaTheme="minorHAnsi"/>
          <w:sz w:val="22"/>
          <w:szCs w:val="22"/>
          <w:lang w:eastAsia="en-US"/>
        </w:rPr>
        <w:t xml:space="preserve">overcome </w:t>
      </w:r>
      <w:r w:rsidR="00804BD2">
        <w:rPr>
          <w:rFonts w:eastAsiaTheme="minorHAnsi"/>
          <w:sz w:val="22"/>
          <w:szCs w:val="22"/>
          <w:lang w:eastAsia="en-US"/>
        </w:rPr>
        <w:t>undesired outcomes.</w:t>
      </w:r>
    </w:p>
    <w:p w14:paraId="7B1768D0" w14:textId="77777777" w:rsidR="000335D8" w:rsidRDefault="000335D8" w:rsidP="00725CC8">
      <w:pPr>
        <w:shd w:val="clear" w:color="auto" w:fill="FFFFFF"/>
        <w:tabs>
          <w:tab w:val="left" w:pos="720"/>
        </w:tabs>
        <w:contextualSpacing/>
        <w:mirrorIndents/>
        <w:rPr>
          <w:rFonts w:eastAsiaTheme="minorHAnsi"/>
          <w:sz w:val="22"/>
          <w:szCs w:val="22"/>
        </w:rPr>
      </w:pPr>
    </w:p>
    <w:p w14:paraId="4C1CEAFF" w14:textId="77777777" w:rsidR="00804BD2" w:rsidRDefault="00804BD2" w:rsidP="00AE40F4">
      <w:pPr>
        <w:shd w:val="clear" w:color="auto" w:fill="FFFFFF"/>
        <w:tabs>
          <w:tab w:val="left" w:pos="720"/>
        </w:tabs>
        <w:contextualSpacing/>
        <w:mirrorIndents/>
        <w:rPr>
          <w:rFonts w:eastAsiaTheme="minorHAnsi"/>
          <w:sz w:val="22"/>
          <w:szCs w:val="22"/>
        </w:rPr>
      </w:pPr>
      <w:r>
        <w:rPr>
          <w:rFonts w:eastAsiaTheme="minorHAnsi"/>
          <w:color w:val="000000" w:themeColor="text1"/>
          <w:sz w:val="22"/>
          <w:szCs w:val="22"/>
          <w:lang w:eastAsia="en-US"/>
        </w:rPr>
        <w:tab/>
      </w:r>
      <w:r w:rsidRPr="00017082">
        <w:rPr>
          <w:rFonts w:eastAsiaTheme="minorHAnsi"/>
          <w:color w:val="000000" w:themeColor="text1"/>
          <w:sz w:val="22"/>
          <w:szCs w:val="22"/>
          <w:lang w:eastAsia="en-US"/>
        </w:rPr>
        <w:t xml:space="preserve">Yet designers face a conundrum in doing so as tensions existing between the asserted need to help improve a “weak state” by focusing on capacity and “rule of law”, with the need to stop a “strong state” that is able to turn to the military police “to violently put down garment worker strikes”  </w:t>
      </w:r>
      <w:r w:rsidRPr="00017082">
        <w:rPr>
          <w:rFonts w:eastAsiaTheme="minorHAnsi"/>
          <w:color w:val="000000" w:themeColor="text1"/>
          <w:sz w:val="22"/>
          <w:szCs w:val="22"/>
          <w:lang w:eastAsia="en-US"/>
        </w:rPr>
        <w:fldChar w:fldCharType="begin"/>
      </w:r>
      <w:r w:rsidRPr="00017082">
        <w:rPr>
          <w:rFonts w:eastAsiaTheme="minorHAnsi"/>
          <w:color w:val="000000" w:themeColor="text1"/>
          <w:sz w:val="22"/>
          <w:szCs w:val="22"/>
          <w:lang w:eastAsia="en-US"/>
        </w:rPr>
        <w:instrText xml:space="preserve"> ADDIN EN.CITE &lt;EndNote&gt;&lt;Cite&gt;&lt;Author&gt;VOA Cambodia&lt;/Author&gt;&lt;Year&gt;2013&lt;/Year&gt;&lt;RecNum&gt;82343&lt;/RecNum&gt;&lt;DisplayText&gt;(VOA Cambodia 2013)&lt;/DisplayText&gt;&lt;record&gt;&lt;rec-number&gt;82343&lt;/rec-number&gt;&lt;foreign-keys&gt;&lt;key app="EN" db-id="zd99pwsezrwdx5ep05ixvswmttr9paate0sd" timestamp="1550338721"&gt;82343&lt;/key&gt;&lt;/foreign-keys&gt;&lt;ref-type name="Newspaper Article"&gt;23&lt;/ref-type&gt;&lt;contributors&gt;&lt;authors&gt;&lt;author&gt;VOA Cambodia,&lt;/author&gt;&lt;/authors&gt;&lt;/contributors&gt;&lt;titles&gt;&lt;title&gt;Cambodians Continue to Feel the Pain of Economic Growth, Inequality: Cambodia was categorized as a least developed nation until several years ago&lt;/title&gt;&lt;secondary-title&gt;The Cambodia Daily&lt;/secondary-title&gt;&lt;/titles&gt;&lt;dates&gt;&lt;year&gt;2013&lt;/year&gt;&lt;pub-dates&gt;&lt;date&gt;March&lt;/date&gt;&lt;/pub-dates&gt;&lt;/dates&gt;&lt;work-type&gt;Working Paper Series No. 80&lt;/work-type&gt;&lt;urls&gt;&lt;related-urls&gt;&lt;url&gt;https://www.voacambodia.com/a/cambodians-continue-to-feel-the-pain-of-economic-growth-inequality/4499181.html&lt;/url&gt;&lt;/related-urls&gt;&lt;/urls&gt;&lt;/record&gt;&lt;/Cite&gt;&lt;/EndNote&gt;</w:instrText>
      </w:r>
      <w:r w:rsidRPr="00017082">
        <w:rPr>
          <w:rFonts w:eastAsiaTheme="minorHAnsi"/>
          <w:color w:val="000000" w:themeColor="text1"/>
          <w:sz w:val="22"/>
          <w:szCs w:val="22"/>
          <w:lang w:eastAsia="en-US"/>
        </w:rPr>
        <w:fldChar w:fldCharType="separate"/>
      </w:r>
      <w:r w:rsidRPr="00017082">
        <w:rPr>
          <w:rFonts w:eastAsiaTheme="minorHAnsi"/>
          <w:noProof/>
          <w:color w:val="000000" w:themeColor="text1"/>
          <w:sz w:val="22"/>
          <w:szCs w:val="22"/>
          <w:lang w:eastAsia="en-US"/>
        </w:rPr>
        <w:t>(VOA Cambodia 2013)</w:t>
      </w:r>
      <w:r w:rsidRPr="00017082">
        <w:rPr>
          <w:rFonts w:eastAsiaTheme="minorHAnsi"/>
          <w:color w:val="000000" w:themeColor="text1"/>
          <w:sz w:val="22"/>
          <w:szCs w:val="22"/>
          <w:lang w:eastAsia="en-US"/>
        </w:rPr>
        <w:fldChar w:fldCharType="end"/>
      </w:r>
      <w:r w:rsidRPr="00017082">
        <w:rPr>
          <w:rFonts w:eastAsiaTheme="minorHAnsi"/>
          <w:color w:val="000000" w:themeColor="text1"/>
          <w:sz w:val="22"/>
          <w:szCs w:val="22"/>
          <w:lang w:eastAsia="en-US"/>
        </w:rPr>
        <w:t>.  In fact,</w:t>
      </w:r>
      <w:r w:rsidR="00445E94">
        <w:rPr>
          <w:rFonts w:eastAsiaTheme="minorHAnsi"/>
          <w:color w:val="000000" w:themeColor="text1"/>
          <w:sz w:val="22"/>
          <w:szCs w:val="22"/>
          <w:lang w:eastAsia="en-US"/>
        </w:rPr>
        <w:t xml:space="preserve"> Marshall and Thul</w:t>
      </w:r>
      <w:r w:rsidR="007E40B8">
        <w:rPr>
          <w:rFonts w:eastAsiaTheme="minorHAnsi"/>
          <w:color w:val="000000" w:themeColor="text1"/>
          <w:sz w:val="22"/>
          <w:szCs w:val="22"/>
          <w:lang w:eastAsia="en-US"/>
        </w:rPr>
        <w:t xml:space="preserve"> </w:t>
      </w:r>
      <w:r w:rsidR="006C02DA">
        <w:rPr>
          <w:rFonts w:eastAsiaTheme="minorHAnsi"/>
          <w:sz w:val="22"/>
          <w:szCs w:val="22"/>
        </w:rPr>
        <w:fldChar w:fldCharType="begin"/>
      </w:r>
      <w:r w:rsidR="00B34B7B">
        <w:rPr>
          <w:rFonts w:eastAsiaTheme="minorHAnsi"/>
          <w:sz w:val="22"/>
          <w:szCs w:val="22"/>
        </w:rPr>
        <w:instrText xml:space="preserve"> ADDIN EN.CITE &lt;EndNote&gt;&lt;Cite ExcludeAuth="1"&gt;&lt;Author&gt;Marshall&lt;/Author&gt;&lt;Year&gt;2012&lt;/Year&gt;&lt;RecNum&gt;82344&lt;/RecNum&gt;&lt;DisplayText&gt;(2012)&lt;/DisplayText&gt;&lt;record&gt;&lt;rec-number&gt;82344&lt;/rec-number&gt;&lt;foreign-keys&gt;&lt;key app="EN" db-id="zd99pwsezrwdx5ep05ixvswmttr9paate0sd" timestamp="1550339291"&gt;82344&lt;/key&gt;&lt;/foreign-keys&gt;&lt;ref-type name="Journal Article"&gt;17&lt;/ref-type&gt;&lt;contributors&gt;&lt;authors&gt;&lt;author&gt;Andrew R.C. Marshall&lt;/author&gt;&lt;author&gt;Prak Chan Thul&lt;/author&gt;&lt;/authors&gt;&lt;/contributors&gt;&lt;titles&gt;&lt;title&gt;Insight: China gambles on Cambodia&amp;apos;s shrinking forests&lt;/title&gt;&lt;/titles&gt;&lt;dates&gt;&lt;year&gt;2012&lt;/year&gt;&lt;pub-dates&gt;&lt;date&gt;March 6&lt;/date&gt;&lt;/pub-dates&gt;&lt;/dates&gt;&lt;urls&gt;&lt;related-urls&gt;&lt;url&gt;https://www.reuters.com/article/us-cambodia-forests/insight-china-gambles-on-cambodias-shrinking-forests-idUSTRE82607N20120307?feedType=RSS&amp;amp;feedName=worldNews&lt;/url&gt;&lt;/related-urls&gt;&lt;/urls&gt;&lt;/record&gt;&lt;/Cite&gt;&lt;/EndNote&gt;</w:instrText>
      </w:r>
      <w:r w:rsidR="006C02DA">
        <w:rPr>
          <w:rFonts w:eastAsiaTheme="minorHAnsi"/>
          <w:sz w:val="22"/>
          <w:szCs w:val="22"/>
        </w:rPr>
        <w:fldChar w:fldCharType="separate"/>
      </w:r>
      <w:r w:rsidR="00B34B7B">
        <w:rPr>
          <w:rFonts w:eastAsiaTheme="minorHAnsi"/>
          <w:noProof/>
          <w:sz w:val="22"/>
          <w:szCs w:val="22"/>
        </w:rPr>
        <w:t>(2012)</w:t>
      </w:r>
      <w:r w:rsidR="006C02DA">
        <w:rPr>
          <w:rFonts w:eastAsiaTheme="minorHAnsi"/>
          <w:sz w:val="22"/>
          <w:szCs w:val="22"/>
        </w:rPr>
        <w:fldChar w:fldCharType="end"/>
      </w:r>
      <w:r w:rsidR="00445E94">
        <w:rPr>
          <w:rFonts w:eastAsiaTheme="minorHAnsi"/>
          <w:sz w:val="22"/>
          <w:szCs w:val="22"/>
        </w:rPr>
        <w:t xml:space="preserve"> </w:t>
      </w:r>
      <w:r w:rsidRPr="00017082">
        <w:rPr>
          <w:rFonts w:eastAsiaTheme="minorHAnsi"/>
          <w:sz w:val="22"/>
          <w:szCs w:val="22"/>
        </w:rPr>
        <w:t>find that dynamic</w:t>
      </w:r>
      <w:ins w:id="223" w:author="Iben Nathan" w:date="2019-03-02T14:27:00Z">
        <w:r w:rsidR="0072795A">
          <w:rPr>
            <w:rFonts w:eastAsiaTheme="minorHAnsi"/>
            <w:sz w:val="22"/>
            <w:szCs w:val="22"/>
          </w:rPr>
          <w:t>s</w:t>
        </w:r>
      </w:ins>
      <w:r w:rsidRPr="00017082">
        <w:rPr>
          <w:rFonts w:eastAsiaTheme="minorHAnsi"/>
          <w:sz w:val="22"/>
          <w:szCs w:val="22"/>
        </w:rPr>
        <w:t xml:space="preserve"> between strong and weak has practical importance in addressing key countervailing aspects of the good governance norm complex. For instance, Cambodia can be simultaneously a strong state with authority to act, but a “weak state” in that it has ambiguous and overlapping contradictory jurisdictions. </w:t>
      </w:r>
      <w:commentRangeStart w:id="224"/>
      <w:r w:rsidRPr="00017082">
        <w:rPr>
          <w:rFonts w:eastAsiaTheme="minorHAnsi"/>
          <w:sz w:val="22"/>
          <w:szCs w:val="22"/>
        </w:rPr>
        <w:t>They found, for example, that while laws “[forbid] economic land concessions greater than 10,000 hectares” the Cambodian government can overrule these laws, which explains their granting of “China’s Union Group” 99-year lease on 36,000 owing to a “2008 royal decree” which can trump statutory land use designations</w:t>
      </w:r>
      <w:r w:rsidR="00AE40F4">
        <w:rPr>
          <w:rFonts w:eastAsiaTheme="minorHAnsi"/>
          <w:sz w:val="22"/>
          <w:szCs w:val="22"/>
        </w:rPr>
        <w:t xml:space="preserve">. </w:t>
      </w:r>
      <w:r w:rsidR="00725CC8">
        <w:rPr>
          <w:rFonts w:eastAsiaTheme="minorHAnsi"/>
          <w:color w:val="000000" w:themeColor="text1"/>
          <w:sz w:val="22"/>
          <w:szCs w:val="22"/>
          <w:lang w:eastAsia="en-US"/>
        </w:rPr>
        <w:t xml:space="preserve">To be sure, some </w:t>
      </w:r>
      <w:r w:rsidR="00B115F7">
        <w:rPr>
          <w:rFonts w:eastAsiaTheme="minorHAnsi"/>
          <w:color w:val="000000" w:themeColor="text1"/>
          <w:sz w:val="22"/>
          <w:szCs w:val="22"/>
          <w:lang w:eastAsia="en-US"/>
        </w:rPr>
        <w:t xml:space="preserve">applied </w:t>
      </w:r>
      <w:r w:rsidR="00725CC8">
        <w:rPr>
          <w:rFonts w:eastAsiaTheme="minorHAnsi"/>
          <w:color w:val="000000" w:themeColor="text1"/>
          <w:sz w:val="22"/>
          <w:szCs w:val="22"/>
          <w:lang w:eastAsia="en-US"/>
        </w:rPr>
        <w:t>scholars</w:t>
      </w:r>
      <w:r w:rsidR="00B115F7">
        <w:rPr>
          <w:rFonts w:eastAsiaTheme="minorHAnsi"/>
          <w:color w:val="000000" w:themeColor="text1"/>
          <w:sz w:val="22"/>
          <w:szCs w:val="22"/>
          <w:lang w:eastAsia="en-US"/>
        </w:rPr>
        <w:t xml:space="preserve">hip </w:t>
      </w:r>
      <w:r w:rsidR="00725CC8">
        <w:rPr>
          <w:rFonts w:eastAsiaTheme="minorHAnsi"/>
          <w:sz w:val="22"/>
          <w:szCs w:val="22"/>
        </w:rPr>
        <w:t>explicitly confront</w:t>
      </w:r>
      <w:r w:rsidR="00ED3BE1">
        <w:rPr>
          <w:rFonts w:eastAsiaTheme="minorHAnsi"/>
          <w:sz w:val="22"/>
          <w:szCs w:val="22"/>
        </w:rPr>
        <w:t>s</w:t>
      </w:r>
      <w:r w:rsidR="00725CC8">
        <w:rPr>
          <w:rFonts w:eastAsiaTheme="minorHAnsi"/>
          <w:sz w:val="22"/>
          <w:szCs w:val="22"/>
        </w:rPr>
        <w:t xml:space="preserve"> the paradoxes of the norm complex itself. </w:t>
      </w:r>
      <w:commentRangeEnd w:id="224"/>
      <w:r w:rsidR="0072795A">
        <w:rPr>
          <w:rStyle w:val="CommentReference"/>
          <w:rFonts w:asciiTheme="minorHAnsi" w:eastAsiaTheme="minorEastAsia" w:hAnsiTheme="minorHAnsi" w:cstheme="minorBidi"/>
          <w:lang w:eastAsia="en-US"/>
        </w:rPr>
        <w:commentReference w:id="224"/>
      </w:r>
      <w:r w:rsidR="00725CC8">
        <w:rPr>
          <w:rFonts w:eastAsiaTheme="minorHAnsi"/>
          <w:sz w:val="22"/>
          <w:szCs w:val="22"/>
        </w:rPr>
        <w:t>For example, Rock</w:t>
      </w:r>
      <w:r w:rsidR="00ED3BE1">
        <w:rPr>
          <w:rFonts w:eastAsiaTheme="minorHAnsi"/>
          <w:sz w:val="22"/>
          <w:szCs w:val="22"/>
        </w:rPr>
        <w:t xml:space="preserve"> </w:t>
      </w:r>
      <w:r w:rsidR="006C02DA">
        <w:rPr>
          <w:rFonts w:eastAsiaTheme="minorHAnsi"/>
          <w:sz w:val="22"/>
          <w:szCs w:val="22"/>
        </w:rPr>
        <w:fldChar w:fldCharType="begin"/>
      </w:r>
      <w:r w:rsidR="00B34B7B">
        <w:rPr>
          <w:rFonts w:eastAsiaTheme="minorHAnsi"/>
          <w:sz w:val="22"/>
          <w:szCs w:val="22"/>
        </w:rPr>
        <w:instrText xml:space="preserve"> ADDIN EN.CITE &lt;EndNote&gt;&lt;Cite ExcludeAuth="1"&gt;&lt;Author&gt;Rock&lt;/Author&gt;&lt;Year&gt;2013&lt;/Year&gt;&lt;RecNum&gt;82345&lt;/RecNum&gt;&lt;DisplayText&gt;(2013)&lt;/DisplayText&gt;&lt;record&gt;&lt;rec-number&gt;82345&lt;/rec-number&gt;&lt;foreign-keys&gt;&lt;key app="EN" db-id="zd99pwsezrwdx5ep05ixvswmttr9paate0sd" timestamp="1550339473"&gt;82345&lt;/key&gt;&lt;/foreign-keys&gt;&lt;ref-type name="Journal Article"&gt;17&lt;/ref-type&gt;&lt;contributors&gt;&lt;authors&gt;&lt;author&gt;Michael T. Rock&lt;/author&gt;&lt;/authors&gt;&lt;/contributors&gt;&lt;titles&gt;&lt;title&gt;East Asia&amp;apos;s Democratic Developmental States and Economic Growth&lt;/title&gt;&lt;secondary-title&gt;Journal of East Asian Studies&lt;/secondary-title&gt;&lt;/titles&gt;&lt;periodical&gt;&lt;full-title&gt;Journal of East Asian Studies&lt;/full-title&gt;&lt;/periodical&gt;&lt;pages&gt;1-34&lt;/pages&gt;&lt;volume&gt;13&lt;/volume&gt;&lt;dates&gt;&lt;year&gt;2013&lt;/year&gt;&lt;/dates&gt;&lt;urls&gt;&lt;/urls&gt;&lt;/record&gt;&lt;/Cite&gt;&lt;/EndNote&gt;</w:instrText>
      </w:r>
      <w:r w:rsidR="006C02DA">
        <w:rPr>
          <w:rFonts w:eastAsiaTheme="minorHAnsi"/>
          <w:sz w:val="22"/>
          <w:szCs w:val="22"/>
        </w:rPr>
        <w:fldChar w:fldCharType="separate"/>
      </w:r>
      <w:r w:rsidR="00B34B7B">
        <w:rPr>
          <w:rFonts w:eastAsiaTheme="minorHAnsi"/>
          <w:noProof/>
          <w:sz w:val="22"/>
          <w:szCs w:val="22"/>
        </w:rPr>
        <w:t>(2013)</w:t>
      </w:r>
      <w:r w:rsidR="006C02DA">
        <w:rPr>
          <w:rFonts w:eastAsiaTheme="minorHAnsi"/>
          <w:sz w:val="22"/>
          <w:szCs w:val="22"/>
        </w:rPr>
        <w:fldChar w:fldCharType="end"/>
      </w:r>
      <w:r w:rsidR="005C5F01">
        <w:rPr>
          <w:rFonts w:eastAsiaTheme="minorHAnsi"/>
          <w:sz w:val="22"/>
          <w:szCs w:val="22"/>
        </w:rPr>
        <w:t xml:space="preserve"> </w:t>
      </w:r>
      <w:r w:rsidR="00725CC8">
        <w:rPr>
          <w:rFonts w:eastAsiaTheme="minorHAnsi"/>
          <w:sz w:val="22"/>
          <w:szCs w:val="22"/>
        </w:rPr>
        <w:t xml:space="preserve">finds that </w:t>
      </w:r>
      <w:r w:rsidR="00725CC8" w:rsidRPr="00017082">
        <w:rPr>
          <w:rFonts w:eastAsiaTheme="minorHAnsi"/>
          <w:sz w:val="22"/>
          <w:szCs w:val="22"/>
        </w:rPr>
        <w:t xml:space="preserve">Cambodia </w:t>
      </w:r>
      <w:r w:rsidR="00725CC8" w:rsidRPr="00017082">
        <w:rPr>
          <w:rFonts w:eastAsiaTheme="minorHAnsi"/>
          <w:sz w:val="22"/>
          <w:szCs w:val="22"/>
          <w:lang w:eastAsia="en-US"/>
        </w:rPr>
        <w:t>“opted for a set of democratic institutions</w:t>
      </w:r>
      <w:r w:rsidR="00725CC8" w:rsidRPr="00017082">
        <w:rPr>
          <w:rFonts w:eastAsiaTheme="minorHAnsi"/>
          <w:sz w:val="22"/>
          <w:szCs w:val="22"/>
        </w:rPr>
        <w:t xml:space="preserve"> </w:t>
      </w:r>
      <w:r w:rsidR="00725CC8" w:rsidRPr="00017082">
        <w:rPr>
          <w:rFonts w:eastAsiaTheme="minorHAnsi"/>
          <w:sz w:val="22"/>
          <w:szCs w:val="22"/>
          <w:lang w:eastAsia="en-US"/>
        </w:rPr>
        <w:t>with a strong</w:t>
      </w:r>
      <w:r w:rsidR="00725CC8">
        <w:rPr>
          <w:rFonts w:eastAsiaTheme="minorHAnsi"/>
          <w:sz w:val="22"/>
          <w:szCs w:val="22"/>
          <w:lang w:eastAsia="en-US"/>
        </w:rPr>
        <w:t xml:space="preserve"> </w:t>
      </w:r>
      <w:r w:rsidR="00725CC8" w:rsidRPr="00017082">
        <w:rPr>
          <w:rFonts w:eastAsiaTheme="minorHAnsi"/>
          <w:sz w:val="22"/>
          <w:szCs w:val="22"/>
          <w:lang w:eastAsia="en-US"/>
        </w:rPr>
        <w:t>majoritarian bias that privilege efficiency and accountability</w:t>
      </w:r>
      <w:r w:rsidR="00725CC8" w:rsidRPr="00017082">
        <w:rPr>
          <w:rFonts w:eastAsiaTheme="minorHAnsi"/>
          <w:sz w:val="22"/>
          <w:szCs w:val="22"/>
        </w:rPr>
        <w:t xml:space="preserve"> </w:t>
      </w:r>
      <w:r w:rsidR="00725CC8" w:rsidRPr="003E5849">
        <w:rPr>
          <w:rFonts w:eastAsiaTheme="minorHAnsi"/>
          <w:b/>
          <w:bCs/>
          <w:i/>
          <w:iCs/>
          <w:sz w:val="22"/>
          <w:szCs w:val="22"/>
          <w:lang w:eastAsia="en-US"/>
        </w:rPr>
        <w:t>over</w:t>
      </w:r>
      <w:r w:rsidR="00725CC8" w:rsidRPr="00017082">
        <w:rPr>
          <w:rFonts w:eastAsiaTheme="minorHAnsi"/>
          <w:sz w:val="22"/>
          <w:szCs w:val="22"/>
          <w:lang w:eastAsia="en-US"/>
        </w:rPr>
        <w:t xml:space="preserve"> representativeness</w:t>
      </w:r>
      <w:r w:rsidR="00827385">
        <w:rPr>
          <w:rFonts w:eastAsiaTheme="minorHAnsi"/>
          <w:sz w:val="22"/>
          <w:szCs w:val="22"/>
          <w:lang w:eastAsia="en-US"/>
        </w:rPr>
        <w:t>.</w:t>
      </w:r>
      <w:r w:rsidR="00725CC8" w:rsidRPr="00017082">
        <w:rPr>
          <w:rFonts w:eastAsiaTheme="minorHAnsi"/>
          <w:sz w:val="22"/>
          <w:szCs w:val="22"/>
          <w:lang w:eastAsia="en-US"/>
        </w:rPr>
        <w:t>”</w:t>
      </w:r>
      <w:r w:rsidR="00827385">
        <w:rPr>
          <w:rFonts w:eastAsiaTheme="minorHAnsi"/>
          <w:sz w:val="22"/>
          <w:szCs w:val="22"/>
          <w:lang w:eastAsia="en-US"/>
        </w:rPr>
        <w:t xml:space="preserve"> </w:t>
      </w:r>
      <w:r w:rsidR="00AE40F4">
        <w:rPr>
          <w:rFonts w:eastAsiaTheme="minorHAnsi"/>
          <w:sz w:val="22"/>
          <w:szCs w:val="22"/>
          <w:lang w:eastAsia="en-US"/>
        </w:rPr>
        <w:t>H</w:t>
      </w:r>
      <w:r w:rsidR="00827385">
        <w:rPr>
          <w:rFonts w:eastAsiaTheme="minorHAnsi"/>
          <w:sz w:val="22"/>
          <w:szCs w:val="22"/>
          <w:lang w:eastAsia="en-US"/>
        </w:rPr>
        <w:t xml:space="preserve">e finds empirical evidence that </w:t>
      </w:r>
      <w:r w:rsidR="00D41F2C">
        <w:rPr>
          <w:rFonts w:eastAsiaTheme="minorHAnsi"/>
          <w:sz w:val="22"/>
          <w:szCs w:val="22"/>
          <w:lang w:eastAsia="en-US"/>
        </w:rPr>
        <w:t>policy design necessarily results in different, and inverse relationships between subcomponent goals</w:t>
      </w:r>
      <w:commentRangeStart w:id="225"/>
      <w:r w:rsidR="00D41F2C">
        <w:rPr>
          <w:rFonts w:eastAsiaTheme="minorHAnsi"/>
          <w:sz w:val="22"/>
          <w:szCs w:val="22"/>
          <w:lang w:eastAsia="en-US"/>
        </w:rPr>
        <w:t xml:space="preserve">. </w:t>
      </w:r>
      <w:r w:rsidR="006C3CE8">
        <w:rPr>
          <w:rFonts w:eastAsiaTheme="minorHAnsi"/>
          <w:sz w:val="22"/>
          <w:szCs w:val="22"/>
          <w:lang w:eastAsia="en-US"/>
        </w:rPr>
        <w:t>Likewise</w:t>
      </w:r>
      <w:r w:rsidR="00326C13">
        <w:rPr>
          <w:rFonts w:eastAsiaTheme="minorHAnsi"/>
          <w:sz w:val="22"/>
          <w:szCs w:val="22"/>
          <w:lang w:eastAsia="en-US"/>
        </w:rPr>
        <w:t xml:space="preserve"> Hak, McAndrew and Neef </w:t>
      </w:r>
      <w:r w:rsidR="006C02DA">
        <w:rPr>
          <w:rFonts w:eastAsiaTheme="minorHAnsi"/>
          <w:sz w:val="22"/>
          <w:szCs w:val="22"/>
        </w:rPr>
        <w:fldChar w:fldCharType="begin"/>
      </w:r>
      <w:r w:rsidR="00B34B7B">
        <w:rPr>
          <w:rFonts w:eastAsiaTheme="minorHAnsi"/>
          <w:sz w:val="22"/>
          <w:szCs w:val="22"/>
        </w:rPr>
        <w:instrText xml:space="preserve"> ADDIN EN.CITE &lt;EndNote&gt;&lt;Cite ExcludeAuth="1"&gt;&lt;Author&gt;Hak&lt;/Author&gt;&lt;Year&gt;2018&lt;/Year&gt;&lt;RecNum&gt;82346&lt;/RecNum&gt;&lt;DisplayText&gt;(2018)&lt;/DisplayText&gt;&lt;record&gt;&lt;rec-number&gt;82346&lt;/rec-number&gt;&lt;foreign-keys&gt;&lt;key app="EN" db-id="zd99pwsezrwdx5ep05ixvswmttr9paate0sd" timestamp="1550339662"&gt;82346&lt;/key&gt;&lt;/foreign-keys&gt;&lt;ref-type name="Journal Article"&gt;17&lt;/ref-type&gt;&lt;contributors&gt;&lt;authors&gt;&lt;author&gt;Sochanny Hak &lt;/author&gt;&lt;author&gt;John McAndrew&lt;/author&gt;&lt;author&gt;Andreas Neef&lt;/author&gt;&lt;/authors&gt;&lt;/contributors&gt;&lt;titles&gt;&lt;title&gt;Impact of Government Policies and Corporate Land Grabs on Indigenous People’s Access to Common Lands and Livelihood Resilience in Northeast Cambodia&lt;/title&gt;&lt;secondary-title&gt;Land&lt;/secondary-title&gt;&lt;/titles&gt;&lt;periodical&gt;&lt;full-title&gt;Land&lt;/full-title&gt;&lt;/periodical&gt;&lt;pages&gt;20&lt;/pages&gt;&lt;volume&gt;7&lt;/volume&gt;&lt;number&gt;122&lt;/number&gt;&lt;dates&gt;&lt;year&gt;2018&lt;/year&gt;&lt;/dates&gt;&lt;urls&gt;&lt;/urls&gt;&lt;/record&gt;&lt;/Cite&gt;&lt;/EndNote&gt;</w:instrText>
      </w:r>
      <w:r w:rsidR="006C02DA">
        <w:rPr>
          <w:rFonts w:eastAsiaTheme="minorHAnsi"/>
          <w:sz w:val="22"/>
          <w:szCs w:val="22"/>
        </w:rPr>
        <w:fldChar w:fldCharType="separate"/>
      </w:r>
      <w:r w:rsidR="00B34B7B">
        <w:rPr>
          <w:rFonts w:eastAsiaTheme="minorHAnsi"/>
          <w:noProof/>
          <w:sz w:val="22"/>
          <w:szCs w:val="22"/>
        </w:rPr>
        <w:t>(2018)</w:t>
      </w:r>
      <w:r w:rsidR="006C02DA">
        <w:rPr>
          <w:rFonts w:eastAsiaTheme="minorHAnsi"/>
          <w:sz w:val="22"/>
          <w:szCs w:val="22"/>
        </w:rPr>
        <w:fldChar w:fldCharType="end"/>
      </w:r>
      <w:r w:rsidR="00326C13">
        <w:rPr>
          <w:rFonts w:eastAsiaTheme="minorHAnsi"/>
          <w:sz w:val="22"/>
          <w:szCs w:val="22"/>
          <w:lang w:eastAsia="en-US"/>
        </w:rPr>
        <w:t xml:space="preserve"> </w:t>
      </w:r>
      <w:r w:rsidR="006C3CE8" w:rsidRPr="00017082">
        <w:rPr>
          <w:rFonts w:eastAsiaTheme="minorHAnsi"/>
          <w:sz w:val="22"/>
          <w:szCs w:val="22"/>
        </w:rPr>
        <w:t xml:space="preserve">find that </w:t>
      </w:r>
      <w:r>
        <w:rPr>
          <w:rFonts w:eastAsiaTheme="minorHAnsi"/>
          <w:sz w:val="22"/>
          <w:szCs w:val="22"/>
        </w:rPr>
        <w:t>“</w:t>
      </w:r>
      <w:r w:rsidR="006C3CE8" w:rsidRPr="00017082">
        <w:rPr>
          <w:rFonts w:eastAsiaTheme="minorHAnsi"/>
          <w:sz w:val="22"/>
          <w:szCs w:val="22"/>
          <w:lang w:eastAsia="en-US"/>
        </w:rPr>
        <w:t>economic land concessions  (ELCs)</w:t>
      </w:r>
      <w:r>
        <w:rPr>
          <w:rFonts w:eastAsiaTheme="minorHAnsi"/>
          <w:sz w:val="22"/>
          <w:szCs w:val="22"/>
          <w:lang w:eastAsia="en-US"/>
        </w:rPr>
        <w:t xml:space="preserve">” while a </w:t>
      </w:r>
      <w:r w:rsidRPr="004E00F8">
        <w:rPr>
          <w:rFonts w:eastAsiaTheme="minorHAnsi"/>
          <w:i/>
          <w:iCs/>
          <w:sz w:val="22"/>
          <w:szCs w:val="22"/>
          <w:lang w:eastAsia="en-US"/>
        </w:rPr>
        <w:t>key tool for growth</w:t>
      </w:r>
      <w:r>
        <w:rPr>
          <w:rFonts w:eastAsiaTheme="minorHAnsi"/>
          <w:sz w:val="22"/>
          <w:szCs w:val="22"/>
          <w:lang w:eastAsia="en-US"/>
        </w:rPr>
        <w:t>, “</w:t>
      </w:r>
      <w:r w:rsidR="006C3CE8" w:rsidRPr="00017082">
        <w:rPr>
          <w:rFonts w:eastAsiaTheme="minorHAnsi"/>
          <w:sz w:val="22"/>
          <w:szCs w:val="22"/>
          <w:lang w:eastAsia="en-US"/>
        </w:rPr>
        <w:t>worked to legitimize local land exclusions in the name of national economic development</w:t>
      </w:r>
      <w:r>
        <w:rPr>
          <w:rFonts w:eastAsiaTheme="minorHAnsi"/>
          <w:sz w:val="22"/>
          <w:szCs w:val="22"/>
          <w:lang w:eastAsia="en-US"/>
        </w:rPr>
        <w:t>”</w:t>
      </w:r>
      <w:r w:rsidR="006C3CE8" w:rsidRPr="00017082">
        <w:rPr>
          <w:rFonts w:eastAsiaTheme="minorHAnsi"/>
          <w:sz w:val="22"/>
          <w:szCs w:val="22"/>
          <w:lang w:eastAsia="en-US"/>
        </w:rPr>
        <w:t xml:space="preserve">. </w:t>
      </w:r>
      <w:commentRangeEnd w:id="225"/>
      <w:r w:rsidR="0072795A">
        <w:rPr>
          <w:rStyle w:val="CommentReference"/>
          <w:rFonts w:asciiTheme="minorHAnsi" w:eastAsiaTheme="minorEastAsia" w:hAnsiTheme="minorHAnsi" w:cstheme="minorBidi"/>
          <w:lang w:eastAsia="en-US"/>
        </w:rPr>
        <w:commentReference w:id="225"/>
      </w:r>
      <w:r w:rsidR="00561707">
        <w:rPr>
          <w:rFonts w:eastAsiaTheme="minorHAnsi"/>
          <w:sz w:val="22"/>
          <w:szCs w:val="22"/>
          <w:lang w:eastAsia="en-US"/>
        </w:rPr>
        <w:t>These r</w:t>
      </w:r>
      <w:r w:rsidR="006C3CE8" w:rsidRPr="00017082">
        <w:rPr>
          <w:rFonts w:eastAsiaTheme="minorHAnsi"/>
          <w:sz w:val="22"/>
          <w:szCs w:val="22"/>
          <w:lang w:eastAsia="en-US"/>
        </w:rPr>
        <w:t xml:space="preserve">esulting </w:t>
      </w:r>
      <w:r w:rsidR="004E00F8">
        <w:rPr>
          <w:rFonts w:eastAsiaTheme="minorHAnsi"/>
          <w:sz w:val="22"/>
          <w:szCs w:val="22"/>
          <w:lang w:eastAsia="en-US"/>
        </w:rPr>
        <w:t xml:space="preserve">design </w:t>
      </w:r>
      <w:r w:rsidR="006C3CE8" w:rsidRPr="00017082">
        <w:rPr>
          <w:rFonts w:eastAsiaTheme="minorHAnsi"/>
          <w:sz w:val="22"/>
          <w:szCs w:val="22"/>
          <w:lang w:eastAsia="en-US"/>
        </w:rPr>
        <w:t xml:space="preserve">efforts to create synergies through </w:t>
      </w:r>
      <w:r w:rsidR="006C3CE8">
        <w:rPr>
          <w:rFonts w:eastAsiaTheme="minorHAnsi"/>
          <w:sz w:val="22"/>
          <w:szCs w:val="22"/>
          <w:lang w:eastAsia="en-US"/>
        </w:rPr>
        <w:t xml:space="preserve"> </w:t>
      </w:r>
      <w:r w:rsidR="006C3CE8" w:rsidRPr="00017082">
        <w:rPr>
          <w:rFonts w:eastAsiaTheme="minorHAnsi"/>
          <w:sz w:val="22"/>
          <w:szCs w:val="22"/>
          <w:lang w:eastAsia="en-US"/>
        </w:rPr>
        <w:t xml:space="preserve">“communal land titling processes” were they </w:t>
      </w:r>
      <w:r w:rsidR="00561707">
        <w:rPr>
          <w:rFonts w:eastAsiaTheme="minorHAnsi"/>
          <w:sz w:val="22"/>
          <w:szCs w:val="22"/>
          <w:lang w:eastAsia="en-US"/>
        </w:rPr>
        <w:t xml:space="preserve">found, </w:t>
      </w:r>
      <w:r w:rsidR="006C3CE8" w:rsidRPr="00017082">
        <w:rPr>
          <w:rFonts w:eastAsiaTheme="minorHAnsi"/>
          <w:sz w:val="22"/>
          <w:szCs w:val="22"/>
          <w:lang w:eastAsia="en-US"/>
        </w:rPr>
        <w:t>unable “to provide indigenous villagers with effective legal mechanisms to counteract ELCs and land encroachment by internal migrants”. Moreover, the emergence of “cash crops” that flow from these growth</w:t>
      </w:r>
      <w:r w:rsidR="004E00F8">
        <w:rPr>
          <w:rFonts w:eastAsiaTheme="minorHAnsi"/>
          <w:sz w:val="22"/>
          <w:szCs w:val="22"/>
          <w:lang w:eastAsia="en-US"/>
        </w:rPr>
        <w:t>-</w:t>
      </w:r>
      <w:r w:rsidR="006C3CE8" w:rsidRPr="00017082">
        <w:rPr>
          <w:rFonts w:eastAsiaTheme="minorHAnsi"/>
          <w:sz w:val="22"/>
          <w:szCs w:val="22"/>
          <w:lang w:eastAsia="en-US"/>
        </w:rPr>
        <w:t>oriented efforts</w:t>
      </w:r>
      <w:r w:rsidR="004E00F8">
        <w:rPr>
          <w:rFonts w:eastAsiaTheme="minorHAnsi"/>
          <w:sz w:val="22"/>
          <w:szCs w:val="22"/>
          <w:lang w:eastAsia="en-US"/>
        </w:rPr>
        <w:t>, they found</w:t>
      </w:r>
      <w:r w:rsidR="006C3CE8" w:rsidRPr="00017082">
        <w:rPr>
          <w:rFonts w:eastAsiaTheme="minorHAnsi"/>
          <w:sz w:val="22"/>
          <w:szCs w:val="22"/>
          <w:lang w:eastAsia="en-US"/>
        </w:rPr>
        <w:t xml:space="preserve"> also undermined cultural practices by contributing “to livelihood and land use transitions from a reliance on forest resources in 2003 to a dependence on cash crops in 2012” </w:t>
      </w:r>
      <w:r w:rsidR="004E00F8">
        <w:rPr>
          <w:rFonts w:eastAsiaTheme="minorHAnsi"/>
          <w:sz w:val="22"/>
          <w:szCs w:val="22"/>
          <w:lang w:eastAsia="en-US"/>
        </w:rPr>
        <w:t xml:space="preserve">(ibid). </w:t>
      </w:r>
      <w:r>
        <w:rPr>
          <w:rFonts w:eastAsiaTheme="minorHAnsi"/>
          <w:sz w:val="22"/>
          <w:szCs w:val="22"/>
          <w:lang w:eastAsia="en-US"/>
        </w:rPr>
        <w:t xml:space="preserve">Despite these exceptions, the vast majority of applied scholarship in Cambodia treats </w:t>
      </w:r>
      <w:r w:rsidR="00725CC8">
        <w:rPr>
          <w:rFonts w:eastAsiaTheme="minorHAnsi"/>
          <w:sz w:val="22"/>
          <w:szCs w:val="22"/>
          <w:lang w:eastAsia="en-US"/>
        </w:rPr>
        <w:t>inverse relationships among so many of the good governance norm complex’ sub components</w:t>
      </w:r>
      <w:r>
        <w:rPr>
          <w:rFonts w:eastAsiaTheme="minorHAnsi"/>
          <w:sz w:val="22"/>
          <w:szCs w:val="22"/>
          <w:lang w:eastAsia="en-US"/>
        </w:rPr>
        <w:t xml:space="preserve"> as a design challenge or capacity issue</w:t>
      </w:r>
      <w:commentRangeStart w:id="226"/>
      <w:del w:id="227" w:author="Iben Nathan" w:date="2019-03-02T14:33:00Z">
        <w:r w:rsidDel="0072795A">
          <w:rPr>
            <w:rFonts w:eastAsiaTheme="minorHAnsi"/>
            <w:sz w:val="22"/>
            <w:szCs w:val="22"/>
            <w:lang w:eastAsia="en-US"/>
          </w:rPr>
          <w:delText xml:space="preserve">, rather than as </w:delText>
        </w:r>
      </w:del>
      <w:del w:id="228" w:author="Iben Nathan" w:date="2019-03-02T14:32:00Z">
        <w:r w:rsidDel="0072795A">
          <w:rPr>
            <w:rFonts w:eastAsiaTheme="minorHAnsi"/>
            <w:sz w:val="22"/>
            <w:szCs w:val="22"/>
            <w:lang w:eastAsia="en-US"/>
          </w:rPr>
          <w:delText xml:space="preserve">inevitable </w:delText>
        </w:r>
      </w:del>
      <w:del w:id="229" w:author="Iben Nathan" w:date="2019-03-02T14:33:00Z">
        <w:r w:rsidDel="0072795A">
          <w:rPr>
            <w:rFonts w:eastAsiaTheme="minorHAnsi"/>
            <w:sz w:val="22"/>
            <w:szCs w:val="22"/>
            <w:lang w:eastAsia="en-US"/>
          </w:rPr>
          <w:delText>tradeoffs over procedural and substantive governance priorities</w:delText>
        </w:r>
      </w:del>
      <w:r>
        <w:rPr>
          <w:rFonts w:eastAsiaTheme="minorHAnsi"/>
          <w:sz w:val="22"/>
          <w:szCs w:val="22"/>
          <w:lang w:eastAsia="en-US"/>
        </w:rPr>
        <w:t>.</w:t>
      </w:r>
      <w:commentRangeEnd w:id="226"/>
      <w:r w:rsidR="0072795A">
        <w:rPr>
          <w:rStyle w:val="CommentReference"/>
          <w:rFonts w:asciiTheme="minorHAnsi" w:eastAsiaTheme="minorEastAsia" w:hAnsiTheme="minorHAnsi" w:cstheme="minorBidi"/>
          <w:lang w:eastAsia="en-US"/>
        </w:rPr>
        <w:commentReference w:id="226"/>
      </w:r>
    </w:p>
    <w:p w14:paraId="0C702729" w14:textId="77777777" w:rsidR="005A516D" w:rsidRPr="00017082" w:rsidRDefault="005A516D" w:rsidP="005A516D">
      <w:pPr>
        <w:shd w:val="clear" w:color="auto" w:fill="FFFFFF"/>
        <w:tabs>
          <w:tab w:val="left" w:pos="720"/>
        </w:tabs>
        <w:contextualSpacing/>
        <w:mirrorIndents/>
        <w:rPr>
          <w:rFonts w:eastAsiaTheme="minorHAnsi"/>
          <w:color w:val="000000" w:themeColor="text1"/>
          <w:sz w:val="22"/>
          <w:szCs w:val="22"/>
          <w:lang w:eastAsia="en-US"/>
        </w:rPr>
      </w:pPr>
    </w:p>
    <w:p w14:paraId="459B004C" w14:textId="77777777" w:rsidR="00405077" w:rsidRPr="00192C84" w:rsidRDefault="005A516D" w:rsidP="00192C84">
      <w:pPr>
        <w:shd w:val="clear" w:color="auto" w:fill="FFFFFF"/>
        <w:tabs>
          <w:tab w:val="left" w:pos="720"/>
        </w:tabs>
        <w:contextualSpacing/>
        <w:mirrorIndents/>
        <w:rPr>
          <w:rFonts w:eastAsiaTheme="minorHAnsi"/>
          <w:color w:val="000000" w:themeColor="text1"/>
          <w:sz w:val="22"/>
          <w:szCs w:val="22"/>
          <w:lang w:eastAsia="en-US"/>
        </w:rPr>
      </w:pPr>
      <w:r w:rsidRPr="00017082">
        <w:rPr>
          <w:rFonts w:eastAsiaTheme="minorHAnsi"/>
          <w:color w:val="000000" w:themeColor="text1"/>
          <w:sz w:val="22"/>
          <w:szCs w:val="22"/>
          <w:lang w:eastAsia="en-US"/>
        </w:rPr>
        <w:tab/>
      </w:r>
      <w:r w:rsidR="00725CC8">
        <w:rPr>
          <w:rFonts w:eastAsiaTheme="minorHAnsi"/>
          <w:color w:val="000000" w:themeColor="text1"/>
          <w:sz w:val="22"/>
          <w:szCs w:val="22"/>
          <w:lang w:eastAsia="en-US"/>
        </w:rPr>
        <w:t>Indeed, t</w:t>
      </w:r>
      <w:r w:rsidRPr="00017082">
        <w:rPr>
          <w:rFonts w:eastAsiaTheme="minorHAnsi"/>
          <w:color w:val="000000" w:themeColor="text1"/>
          <w:sz w:val="22"/>
          <w:szCs w:val="22"/>
          <w:lang w:eastAsia="en-US"/>
        </w:rPr>
        <w:t>he</w:t>
      </w:r>
      <w:r w:rsidR="00804BD2">
        <w:rPr>
          <w:rFonts w:eastAsiaTheme="minorHAnsi"/>
          <w:color w:val="000000" w:themeColor="text1"/>
          <w:sz w:val="22"/>
          <w:szCs w:val="22"/>
          <w:lang w:eastAsia="en-US"/>
        </w:rPr>
        <w:t xml:space="preserve"> bias towards design challenges has </w:t>
      </w:r>
      <w:r w:rsidRPr="00017082">
        <w:rPr>
          <w:rFonts w:eastAsiaTheme="minorHAnsi"/>
          <w:color w:val="000000" w:themeColor="text1"/>
          <w:sz w:val="22"/>
          <w:szCs w:val="22"/>
          <w:lang w:eastAsia="en-US"/>
        </w:rPr>
        <w:t xml:space="preserve">been reinforced </w:t>
      </w:r>
      <w:r w:rsidR="00804BD2">
        <w:rPr>
          <w:rFonts w:eastAsiaTheme="minorHAnsi"/>
          <w:color w:val="000000" w:themeColor="text1"/>
          <w:sz w:val="22"/>
          <w:szCs w:val="22"/>
          <w:lang w:eastAsia="en-US"/>
        </w:rPr>
        <w:t xml:space="preserve">in Cambodia </w:t>
      </w:r>
      <w:r w:rsidRPr="00017082">
        <w:rPr>
          <w:rFonts w:eastAsiaTheme="minorHAnsi"/>
          <w:color w:val="000000" w:themeColor="text1"/>
          <w:sz w:val="22"/>
          <w:szCs w:val="22"/>
          <w:lang w:eastAsia="en-US"/>
        </w:rPr>
        <w:t xml:space="preserve">by </w:t>
      </w:r>
      <w:r w:rsidR="00725CC8">
        <w:rPr>
          <w:rFonts w:eastAsiaTheme="minorHAnsi"/>
          <w:color w:val="000000" w:themeColor="text1"/>
          <w:sz w:val="22"/>
          <w:szCs w:val="22"/>
          <w:lang w:eastAsia="en-US"/>
        </w:rPr>
        <w:t xml:space="preserve">transnational </w:t>
      </w:r>
      <w:r w:rsidRPr="00017082">
        <w:rPr>
          <w:rFonts w:eastAsiaTheme="minorHAnsi"/>
          <w:color w:val="000000" w:themeColor="text1"/>
          <w:sz w:val="22"/>
          <w:szCs w:val="22"/>
          <w:lang w:eastAsia="en-US"/>
        </w:rPr>
        <w:t>efforts to improve domestic governance through the introduction of the “Sustainable Development Goals” (SDGs)</w:t>
      </w:r>
      <w:r w:rsidR="00804BD2">
        <w:rPr>
          <w:rFonts w:eastAsiaTheme="minorHAnsi"/>
          <w:sz w:val="22"/>
          <w:szCs w:val="22"/>
          <w:lang w:eastAsia="en-US"/>
        </w:rPr>
        <w:t>.</w:t>
      </w:r>
      <w:r w:rsidR="00B769CE" w:rsidRPr="00017082">
        <w:rPr>
          <w:rFonts w:eastAsiaTheme="minorHAnsi"/>
          <w:sz w:val="22"/>
          <w:szCs w:val="22"/>
          <w:lang w:eastAsia="en-US"/>
        </w:rPr>
        <w:t xml:space="preserve"> </w:t>
      </w:r>
      <w:r w:rsidRPr="00017082">
        <w:rPr>
          <w:rFonts w:eastAsiaTheme="minorHAnsi"/>
          <w:sz w:val="22"/>
          <w:szCs w:val="22"/>
          <w:lang w:eastAsia="en-US"/>
        </w:rPr>
        <w:t>The 17 SDGs, which were deemed better designed tha</w:t>
      </w:r>
      <w:del w:id="230" w:author="Iben Nathan" w:date="2019-03-02T14:34:00Z">
        <w:r w:rsidRPr="00017082" w:rsidDel="0072795A">
          <w:rPr>
            <w:rFonts w:eastAsiaTheme="minorHAnsi"/>
            <w:sz w:val="22"/>
            <w:szCs w:val="22"/>
            <w:lang w:eastAsia="en-US"/>
          </w:rPr>
          <w:delText>t</w:delText>
        </w:r>
      </w:del>
      <w:ins w:id="231" w:author="Iben Nathan" w:date="2019-03-02T14:34:00Z">
        <w:r w:rsidR="0072795A">
          <w:rPr>
            <w:rFonts w:eastAsiaTheme="minorHAnsi"/>
            <w:sz w:val="22"/>
            <w:szCs w:val="22"/>
            <w:lang w:eastAsia="en-US"/>
          </w:rPr>
          <w:t>n</w:t>
        </w:r>
      </w:ins>
      <w:r w:rsidRPr="00017082">
        <w:rPr>
          <w:rFonts w:eastAsiaTheme="minorHAnsi"/>
          <w:sz w:val="22"/>
          <w:szCs w:val="22"/>
          <w:lang w:eastAsia="en-US"/>
        </w:rPr>
        <w:t xml:space="preserve"> </w:t>
      </w:r>
      <w:r w:rsidR="00725CC8">
        <w:rPr>
          <w:rFonts w:eastAsiaTheme="minorHAnsi"/>
          <w:sz w:val="22"/>
          <w:szCs w:val="22"/>
          <w:lang w:eastAsia="en-US"/>
        </w:rPr>
        <w:t>their</w:t>
      </w:r>
      <w:r w:rsidRPr="00017082">
        <w:rPr>
          <w:rFonts w:eastAsiaTheme="minorHAnsi"/>
          <w:sz w:val="22"/>
          <w:szCs w:val="22"/>
          <w:lang w:eastAsia="en-US"/>
        </w:rPr>
        <w:t xml:space="preserve"> predecessor</w:t>
      </w:r>
      <w:r w:rsidR="00725CC8">
        <w:rPr>
          <w:rFonts w:eastAsiaTheme="minorHAnsi"/>
          <w:sz w:val="22"/>
          <w:szCs w:val="22"/>
          <w:lang w:eastAsia="en-US"/>
        </w:rPr>
        <w:t>s</w:t>
      </w:r>
      <w:r w:rsidRPr="00017082">
        <w:rPr>
          <w:rFonts w:eastAsiaTheme="minorHAnsi"/>
          <w:sz w:val="22"/>
          <w:szCs w:val="22"/>
          <w:lang w:eastAsia="en-US"/>
        </w:rPr>
        <w:t xml:space="preserve">, the Millennium Development Goals (MDGs), </w:t>
      </w:r>
      <w:r w:rsidR="00725CC8">
        <w:rPr>
          <w:rFonts w:eastAsiaTheme="minorHAnsi"/>
          <w:sz w:val="22"/>
          <w:szCs w:val="22"/>
          <w:lang w:eastAsia="en-US"/>
        </w:rPr>
        <w:t xml:space="preserve">and </w:t>
      </w:r>
      <w:r w:rsidRPr="00017082">
        <w:rPr>
          <w:rFonts w:eastAsiaTheme="minorHAnsi"/>
          <w:sz w:val="22"/>
          <w:szCs w:val="22"/>
          <w:lang w:eastAsia="en-US"/>
        </w:rPr>
        <w:t>are</w:t>
      </w:r>
      <w:r w:rsidR="00B769CE" w:rsidRPr="00017082">
        <w:rPr>
          <w:rFonts w:eastAsiaTheme="minorHAnsi"/>
          <w:sz w:val="22"/>
          <w:szCs w:val="22"/>
          <w:lang w:eastAsia="en-US"/>
        </w:rPr>
        <w:t xml:space="preserve"> </w:t>
      </w:r>
      <w:r w:rsidR="00725CC8">
        <w:rPr>
          <w:rFonts w:eastAsiaTheme="minorHAnsi"/>
          <w:sz w:val="22"/>
          <w:szCs w:val="22"/>
          <w:lang w:eastAsia="en-US"/>
        </w:rPr>
        <w:t xml:space="preserve">expected </w:t>
      </w:r>
      <w:r w:rsidR="00B769CE" w:rsidRPr="00017082">
        <w:rPr>
          <w:rFonts w:eastAsiaTheme="minorHAnsi"/>
          <w:sz w:val="22"/>
          <w:szCs w:val="22"/>
          <w:lang w:eastAsia="en-US"/>
        </w:rPr>
        <w:t xml:space="preserve">to work </w:t>
      </w:r>
      <w:r w:rsidR="00725CC8">
        <w:rPr>
          <w:rFonts w:eastAsiaTheme="minorHAnsi"/>
          <w:sz w:val="22"/>
          <w:szCs w:val="22"/>
          <w:lang w:eastAsia="en-US"/>
        </w:rPr>
        <w:t xml:space="preserve">in </w:t>
      </w:r>
      <w:r w:rsidR="00B769CE" w:rsidRPr="00017082">
        <w:rPr>
          <w:rFonts w:eastAsiaTheme="minorHAnsi"/>
          <w:sz w:val="22"/>
          <w:szCs w:val="22"/>
          <w:lang w:eastAsia="en-US"/>
        </w:rPr>
        <w:t>synergistically</w:t>
      </w:r>
      <w:r w:rsidR="00725CC8">
        <w:rPr>
          <w:rFonts w:eastAsiaTheme="minorHAnsi"/>
          <w:sz w:val="22"/>
          <w:szCs w:val="22"/>
          <w:lang w:eastAsia="en-US"/>
        </w:rPr>
        <w:t xml:space="preserve"> with each other</w:t>
      </w:r>
      <w:r w:rsidR="00804BD2">
        <w:rPr>
          <w:rFonts w:eastAsiaTheme="minorHAnsi"/>
          <w:sz w:val="22"/>
          <w:szCs w:val="22"/>
          <w:lang w:eastAsia="en-US"/>
        </w:rPr>
        <w:t>.</w:t>
      </w:r>
      <w:r w:rsidRPr="00017082">
        <w:rPr>
          <w:rFonts w:eastAsiaTheme="minorHAnsi"/>
          <w:sz w:val="22"/>
          <w:szCs w:val="22"/>
          <w:lang w:eastAsia="en-US"/>
        </w:rPr>
        <w:t xml:space="preserve"> </w:t>
      </w:r>
      <w:r w:rsidR="00304883">
        <w:rPr>
          <w:rFonts w:eastAsiaTheme="minorHAnsi"/>
          <w:sz w:val="22"/>
          <w:szCs w:val="22"/>
          <w:lang w:eastAsia="en-US"/>
        </w:rPr>
        <w:t>For these</w:t>
      </w:r>
      <w:r w:rsidRPr="00017082">
        <w:rPr>
          <w:rFonts w:eastAsiaTheme="minorHAnsi"/>
          <w:sz w:val="22"/>
          <w:szCs w:val="22"/>
          <w:lang w:eastAsia="en-US"/>
        </w:rPr>
        <w:t xml:space="preserve"> reasons </w:t>
      </w:r>
      <w:r w:rsidR="00B769CE" w:rsidRPr="00017082">
        <w:rPr>
          <w:rFonts w:eastAsiaTheme="minorHAnsi"/>
          <w:sz w:val="22"/>
          <w:szCs w:val="22"/>
          <w:lang w:eastAsia="en-US"/>
        </w:rPr>
        <w:t xml:space="preserve">practitioners and scholars are now focused on how to best “implement them” </w:t>
      </w:r>
      <w:del w:id="232" w:author="Iben Nathan" w:date="2019-03-02T14:34:00Z">
        <w:r w:rsidR="00B769CE" w:rsidRPr="00017082" w:rsidDel="0072795A">
          <w:rPr>
            <w:rFonts w:eastAsiaTheme="minorHAnsi"/>
            <w:sz w:val="22"/>
            <w:szCs w:val="22"/>
            <w:lang w:eastAsia="en-US"/>
          </w:rPr>
          <w:delText xml:space="preserve">rather than </w:delText>
        </w:r>
      </w:del>
      <w:ins w:id="233" w:author="Iben Nathan" w:date="2019-03-02T14:34:00Z">
        <w:r w:rsidR="0072795A">
          <w:rPr>
            <w:rFonts w:eastAsiaTheme="minorHAnsi"/>
            <w:sz w:val="22"/>
            <w:szCs w:val="22"/>
            <w:lang w:eastAsia="en-US"/>
          </w:rPr>
          <w:t xml:space="preserve">without </w:t>
        </w:r>
      </w:ins>
      <w:r w:rsidR="00B769CE" w:rsidRPr="00017082">
        <w:rPr>
          <w:rFonts w:eastAsiaTheme="minorHAnsi"/>
          <w:sz w:val="22"/>
          <w:szCs w:val="22"/>
          <w:lang w:eastAsia="en-US"/>
        </w:rPr>
        <w:t>interrogat</w:t>
      </w:r>
      <w:del w:id="234" w:author="Iben Nathan" w:date="2019-03-02T14:34:00Z">
        <w:r w:rsidR="00B769CE" w:rsidRPr="00017082" w:rsidDel="0072795A">
          <w:rPr>
            <w:rFonts w:eastAsiaTheme="minorHAnsi"/>
            <w:sz w:val="22"/>
            <w:szCs w:val="22"/>
            <w:lang w:eastAsia="en-US"/>
          </w:rPr>
          <w:delText>e</w:delText>
        </w:r>
      </w:del>
      <w:ins w:id="235" w:author="Iben Nathan" w:date="2019-03-02T14:34:00Z">
        <w:r w:rsidR="0072795A">
          <w:rPr>
            <w:rFonts w:eastAsiaTheme="minorHAnsi"/>
            <w:sz w:val="22"/>
            <w:szCs w:val="22"/>
            <w:lang w:eastAsia="en-US"/>
          </w:rPr>
          <w:t>ing</w:t>
        </w:r>
      </w:ins>
      <w:r w:rsidR="00B769CE" w:rsidRPr="00017082">
        <w:rPr>
          <w:rFonts w:eastAsiaTheme="minorHAnsi"/>
          <w:sz w:val="22"/>
          <w:szCs w:val="22"/>
          <w:lang w:eastAsia="en-US"/>
        </w:rPr>
        <w:t xml:space="preserve"> their </w:t>
      </w:r>
      <w:ins w:id="236" w:author="Iben Nathan" w:date="2019-03-02T14:34:00Z">
        <w:r w:rsidR="0072795A">
          <w:rPr>
            <w:rFonts w:eastAsiaTheme="minorHAnsi"/>
            <w:sz w:val="22"/>
            <w:szCs w:val="22"/>
            <w:lang w:eastAsia="en-US"/>
          </w:rPr>
          <w:t xml:space="preserve">possible </w:t>
        </w:r>
      </w:ins>
      <w:r w:rsidR="00B769CE" w:rsidRPr="00017082">
        <w:rPr>
          <w:rFonts w:eastAsiaTheme="minorHAnsi"/>
          <w:sz w:val="22"/>
          <w:szCs w:val="22"/>
          <w:lang w:eastAsia="en-US"/>
        </w:rPr>
        <w:t xml:space="preserve">inherent paradoxes </w:t>
      </w:r>
      <w:r w:rsidR="0022325E" w:rsidRPr="00017082">
        <w:rPr>
          <w:rFonts w:eastAsiaTheme="minorHAnsi"/>
          <w:sz w:val="22"/>
          <w:szCs w:val="22"/>
          <w:lang w:eastAsia="en-US"/>
        </w:rPr>
        <w:fldChar w:fldCharType="begin"/>
      </w:r>
      <w:r w:rsidR="0022325E" w:rsidRPr="00017082">
        <w:rPr>
          <w:rFonts w:eastAsiaTheme="minorHAnsi"/>
          <w:sz w:val="22"/>
          <w:szCs w:val="22"/>
          <w:lang w:eastAsia="en-US"/>
        </w:rPr>
        <w:instrText xml:space="preserve"> ADDIN EN.CITE &lt;EndNote&gt;&lt;Cite&gt;&lt;Author&gt;Cashore&lt;/Author&gt;&lt;Year&gt;2019&lt;/Year&gt;&lt;RecNum&gt;82214&lt;/RecNum&gt;&lt;DisplayText&gt;(Cashore et al. 2019)&lt;/DisplayText&gt;&lt;record&gt;&lt;rec-number&gt;82214&lt;/rec-number&gt;&lt;foreign-keys&gt;&lt;key app="EN" db-id="zd99pwsezrwdx5ep05ixvswmttr9paate0sd" timestamp="1537823683"&gt;82214&lt;/key&gt;&lt;/foreign-keys&gt;&lt;ref-type name="Book Section"&gt;5&lt;/ref-type&gt;&lt;contributors&gt;&lt;authors&gt;&lt;author&gt;Benjamin Cashore&lt;/author&gt;&lt;author&gt;Steven Bernstein&lt;/author&gt;&lt;author&gt;David Humphreys&lt;/author&gt;&lt;author&gt;Ingrid Visseren-Hamakers&lt;/author&gt;&lt;author&gt;Katharine Rietig&lt;/author&gt;&lt;/authors&gt;&lt;secondary-authors&gt;&lt;author&gt;Azad Singh Bali &lt;/author&gt;&lt;/secondary-authors&gt;&lt;/contributors&gt;&lt;titles&gt;&lt;title&gt;Designing Stakeholder Learning Dialogues for Effective Global Governance&lt;/title&gt;&lt;secondary-title&gt;Policy and Society, Special issue, ‘Designing Policy Effectiveness: Anticipating Policy Success’&lt;/secondary-title&gt;&lt;/titles&gt;&lt;periodical&gt;&lt;full-title&gt;Policy and Society, Special issue, ‘Designing Policy Effectiveness: Anticipating Policy Success’&lt;/full-title&gt;&lt;/periodical&gt;&lt;dates&gt;&lt;year&gt;2019&lt;/year&gt;&lt;/dates&gt;&lt;urls&gt;&lt;/urls&gt;&lt;/record&gt;&lt;/Cite&gt;&lt;/EndNote&gt;</w:instrText>
      </w:r>
      <w:r w:rsidR="0022325E" w:rsidRPr="00017082">
        <w:rPr>
          <w:rFonts w:eastAsiaTheme="minorHAnsi"/>
          <w:sz w:val="22"/>
          <w:szCs w:val="22"/>
          <w:lang w:eastAsia="en-US"/>
        </w:rPr>
        <w:fldChar w:fldCharType="separate"/>
      </w:r>
      <w:r w:rsidR="0022325E" w:rsidRPr="00017082">
        <w:rPr>
          <w:rFonts w:eastAsiaTheme="minorHAnsi"/>
          <w:noProof/>
          <w:sz w:val="22"/>
          <w:szCs w:val="22"/>
          <w:lang w:eastAsia="en-US"/>
        </w:rPr>
        <w:t>(Cashore et al. 2019)</w:t>
      </w:r>
      <w:r w:rsidR="0022325E" w:rsidRPr="00017082">
        <w:rPr>
          <w:rFonts w:eastAsiaTheme="minorHAnsi"/>
          <w:sz w:val="22"/>
          <w:szCs w:val="22"/>
          <w:lang w:eastAsia="en-US"/>
        </w:rPr>
        <w:fldChar w:fldCharType="end"/>
      </w:r>
      <w:r w:rsidR="00B769CE" w:rsidRPr="00017082">
        <w:rPr>
          <w:rFonts w:eastAsiaTheme="minorHAnsi"/>
          <w:sz w:val="22"/>
          <w:szCs w:val="22"/>
          <w:lang w:eastAsia="en-US"/>
        </w:rPr>
        <w:t>. The</w:t>
      </w:r>
      <w:r w:rsidRPr="00017082">
        <w:rPr>
          <w:rFonts w:eastAsiaTheme="minorHAnsi"/>
          <w:sz w:val="22"/>
          <w:szCs w:val="22"/>
          <w:lang w:eastAsia="en-US"/>
        </w:rPr>
        <w:t xml:space="preserve">se </w:t>
      </w:r>
      <w:r w:rsidR="00196EB8">
        <w:rPr>
          <w:rFonts w:eastAsiaTheme="minorHAnsi"/>
          <w:sz w:val="22"/>
          <w:szCs w:val="22"/>
          <w:lang w:eastAsia="en-US"/>
        </w:rPr>
        <w:t xml:space="preserve">global dimensions </w:t>
      </w:r>
      <w:ins w:id="237" w:author="Iben Nathan" w:date="2019-03-02T14:35:00Z">
        <w:r w:rsidR="0072795A">
          <w:rPr>
            <w:rFonts w:eastAsiaTheme="minorHAnsi"/>
            <w:sz w:val="22"/>
            <w:szCs w:val="22"/>
            <w:lang w:eastAsia="en-US"/>
          </w:rPr>
          <w:t xml:space="preserve">also </w:t>
        </w:r>
      </w:ins>
      <w:r w:rsidR="00196EB8">
        <w:rPr>
          <w:rFonts w:eastAsiaTheme="minorHAnsi"/>
          <w:sz w:val="22"/>
          <w:szCs w:val="22"/>
          <w:lang w:eastAsia="en-US"/>
        </w:rPr>
        <w:t xml:space="preserve">play out </w:t>
      </w:r>
      <w:r w:rsidR="00442684">
        <w:rPr>
          <w:rFonts w:eastAsiaTheme="minorHAnsi"/>
          <w:sz w:val="22"/>
          <w:szCs w:val="22"/>
          <w:lang w:eastAsia="en-US"/>
        </w:rPr>
        <w:t xml:space="preserve">in </w:t>
      </w:r>
      <w:r w:rsidR="00304883">
        <w:rPr>
          <w:rFonts w:eastAsiaTheme="minorHAnsi"/>
          <w:sz w:val="22"/>
          <w:szCs w:val="22"/>
          <w:lang w:eastAsia="en-US"/>
        </w:rPr>
        <w:t xml:space="preserve">the </w:t>
      </w:r>
      <w:r w:rsidR="00442684">
        <w:rPr>
          <w:rFonts w:eastAsiaTheme="minorHAnsi"/>
          <w:sz w:val="22"/>
          <w:szCs w:val="22"/>
          <w:lang w:eastAsia="en-US"/>
        </w:rPr>
        <w:t>Cambodia</w:t>
      </w:r>
      <w:r w:rsidR="00304883">
        <w:rPr>
          <w:rFonts w:eastAsiaTheme="minorHAnsi"/>
          <w:sz w:val="22"/>
          <w:szCs w:val="22"/>
          <w:lang w:eastAsia="en-US"/>
        </w:rPr>
        <w:t xml:space="preserve">n </w:t>
      </w:r>
      <w:r w:rsidR="00FD7B81">
        <w:rPr>
          <w:rFonts w:eastAsiaTheme="minorHAnsi"/>
          <w:sz w:val="22"/>
          <w:szCs w:val="22"/>
          <w:lang w:eastAsia="en-US"/>
        </w:rPr>
        <w:t xml:space="preserve">discourse. For example, </w:t>
      </w:r>
      <w:r w:rsidR="00304883">
        <w:rPr>
          <w:rFonts w:eastAsiaTheme="minorHAnsi"/>
          <w:sz w:val="22"/>
          <w:szCs w:val="22"/>
          <w:lang w:eastAsia="en-US"/>
        </w:rPr>
        <w:t xml:space="preserve">with </w:t>
      </w:r>
      <w:r w:rsidR="00B769CE" w:rsidRPr="00017082">
        <w:rPr>
          <w:rFonts w:eastAsiaTheme="minorHAnsi"/>
          <w:sz w:val="22"/>
          <w:szCs w:val="22"/>
          <w:lang w:eastAsia="en-US"/>
        </w:rPr>
        <w:t>leader Hun Sen</w:t>
      </w:r>
      <w:r w:rsidR="00304883">
        <w:rPr>
          <w:rFonts w:eastAsiaTheme="minorHAnsi"/>
          <w:sz w:val="22"/>
          <w:szCs w:val="22"/>
          <w:lang w:eastAsia="en-US"/>
        </w:rPr>
        <w:t xml:space="preserve"> </w:t>
      </w:r>
      <w:r w:rsidR="00FD7B81">
        <w:rPr>
          <w:rFonts w:eastAsiaTheme="minorHAnsi"/>
          <w:sz w:val="22"/>
          <w:szCs w:val="22"/>
          <w:lang w:eastAsia="en-US"/>
        </w:rPr>
        <w:t xml:space="preserve">has </w:t>
      </w:r>
      <w:r w:rsidR="00304883">
        <w:rPr>
          <w:rFonts w:eastAsiaTheme="minorHAnsi"/>
          <w:sz w:val="22"/>
          <w:szCs w:val="22"/>
          <w:lang w:eastAsia="en-US"/>
        </w:rPr>
        <w:t>explain</w:t>
      </w:r>
      <w:r w:rsidR="00FD7B81">
        <w:rPr>
          <w:rFonts w:eastAsiaTheme="minorHAnsi"/>
          <w:sz w:val="22"/>
          <w:szCs w:val="22"/>
          <w:lang w:eastAsia="en-US"/>
        </w:rPr>
        <w:t xml:space="preserve">ed </w:t>
      </w:r>
      <w:r w:rsidR="00304883">
        <w:rPr>
          <w:rFonts w:eastAsiaTheme="minorHAnsi"/>
          <w:sz w:val="22"/>
          <w:szCs w:val="22"/>
          <w:lang w:eastAsia="en-US"/>
        </w:rPr>
        <w:t xml:space="preserve">that the government would better design </w:t>
      </w:r>
      <w:r w:rsidR="00B769CE" w:rsidRPr="00017082">
        <w:rPr>
          <w:rFonts w:eastAsiaTheme="minorHAnsi"/>
          <w:sz w:val="22"/>
          <w:szCs w:val="22"/>
          <w:lang w:eastAsia="en-US"/>
        </w:rPr>
        <w:t>economic land concession</w:t>
      </w:r>
      <w:r w:rsidR="00304883">
        <w:rPr>
          <w:rFonts w:eastAsiaTheme="minorHAnsi"/>
          <w:sz w:val="22"/>
          <w:szCs w:val="22"/>
          <w:lang w:eastAsia="en-US"/>
        </w:rPr>
        <w:t xml:space="preserve"> policies to create synergies with </w:t>
      </w:r>
      <w:r w:rsidR="00725CC8">
        <w:rPr>
          <w:rFonts w:eastAsiaTheme="minorHAnsi"/>
          <w:sz w:val="22"/>
          <w:szCs w:val="22"/>
          <w:lang w:eastAsia="en-US"/>
        </w:rPr>
        <w:t>livelihoods and equality</w:t>
      </w:r>
      <w:r w:rsidR="00304883">
        <w:rPr>
          <w:rFonts w:eastAsiaTheme="minorHAnsi"/>
          <w:sz w:val="22"/>
          <w:szCs w:val="22"/>
          <w:lang w:eastAsia="en-US"/>
        </w:rPr>
        <w:t xml:space="preserve"> by drawing on, and implementing, the </w:t>
      </w:r>
      <w:r w:rsidR="00E9028D" w:rsidRPr="00017082">
        <w:rPr>
          <w:rFonts w:eastAsiaTheme="minorHAnsi"/>
          <w:sz w:val="22"/>
          <w:szCs w:val="22"/>
          <w:lang w:eastAsia="en-US"/>
        </w:rPr>
        <w:t xml:space="preserve">SDGs </w:t>
      </w:r>
      <w:r w:rsidR="0022325E" w:rsidRPr="00017082">
        <w:rPr>
          <w:rFonts w:eastAsiaTheme="minorHAnsi"/>
          <w:sz w:val="22"/>
          <w:szCs w:val="22"/>
          <w:lang w:eastAsia="en-US"/>
        </w:rPr>
        <w:fldChar w:fldCharType="begin"/>
      </w:r>
      <w:r w:rsidR="0022325E" w:rsidRPr="00017082">
        <w:rPr>
          <w:rFonts w:eastAsiaTheme="minorHAnsi"/>
          <w:sz w:val="22"/>
          <w:szCs w:val="22"/>
          <w:lang w:eastAsia="en-US"/>
        </w:rPr>
        <w:instrText xml:space="preserve"> ADDIN EN.CITE &lt;EndNote&gt;&lt;Cite&gt;&lt;Author&gt;VOA Cambodia&lt;/Author&gt;&lt;Year&gt;2013&lt;/Year&gt;&lt;RecNum&gt;82343&lt;/RecNum&gt;&lt;DisplayText&gt;(VOA Cambodia 2013)&lt;/DisplayText&gt;&lt;record&gt;&lt;rec-number&gt;82343&lt;/rec-number&gt;&lt;foreign-keys&gt;&lt;key app="EN" db-id="zd99pwsezrwdx5ep05ixvswmttr9paate0sd" timestamp="1550338721"&gt;82343&lt;/key&gt;&lt;/foreign-keys&gt;&lt;ref-type name="Newspaper Article"&gt;23&lt;/ref-type&gt;&lt;contributors&gt;&lt;authors&gt;&lt;author&gt;VOA Cambodia,&lt;/author&gt;&lt;/authors&gt;&lt;/contributors&gt;&lt;titles&gt;&lt;title&gt;Cambodians Continue to Feel the Pain of Economic Growth, Inequality: Cambodia was categorized as a least developed nation until several years ago&lt;/title&gt;&lt;secondary-title&gt;The Cambodia Daily&lt;/secondary-title&gt;&lt;/titles&gt;&lt;dates&gt;&lt;year&gt;2013&lt;/year&gt;&lt;pub-dates&gt;&lt;date&gt;March&lt;/date&gt;&lt;/pub-dates&gt;&lt;/dates&gt;&lt;work-type&gt;Working Paper Series No. 80&lt;/work-type&gt;&lt;urls&gt;&lt;related-urls&gt;&lt;url&gt;https://www.voacambodia.com/a/cambodians-continue-to-feel-the-pain-of-economic-growth-inequality/4499181.html&lt;/url&gt;&lt;/related-urls&gt;&lt;/urls&gt;&lt;/record&gt;&lt;/Cite&gt;&lt;/EndNote&gt;</w:instrText>
      </w:r>
      <w:r w:rsidR="0022325E" w:rsidRPr="00017082">
        <w:rPr>
          <w:rFonts w:eastAsiaTheme="minorHAnsi"/>
          <w:sz w:val="22"/>
          <w:szCs w:val="22"/>
          <w:lang w:eastAsia="en-US"/>
        </w:rPr>
        <w:fldChar w:fldCharType="separate"/>
      </w:r>
      <w:r w:rsidR="0022325E" w:rsidRPr="00017082">
        <w:rPr>
          <w:rFonts w:eastAsiaTheme="minorHAnsi"/>
          <w:noProof/>
          <w:sz w:val="22"/>
          <w:szCs w:val="22"/>
          <w:lang w:eastAsia="en-US"/>
        </w:rPr>
        <w:t>(VOA Cambodia 2013)</w:t>
      </w:r>
      <w:r w:rsidR="0022325E" w:rsidRPr="00017082">
        <w:rPr>
          <w:rFonts w:eastAsiaTheme="minorHAnsi"/>
          <w:sz w:val="22"/>
          <w:szCs w:val="22"/>
          <w:lang w:eastAsia="en-US"/>
        </w:rPr>
        <w:fldChar w:fldCharType="end"/>
      </w:r>
      <w:r w:rsidR="00E9028D" w:rsidRPr="00017082">
        <w:rPr>
          <w:rFonts w:eastAsiaTheme="minorHAnsi"/>
          <w:sz w:val="22"/>
          <w:szCs w:val="22"/>
          <w:lang w:eastAsia="en-US"/>
        </w:rPr>
        <w:t>.</w:t>
      </w:r>
    </w:p>
    <w:p w14:paraId="66674A7C" w14:textId="77777777" w:rsidR="00411C5A" w:rsidRPr="00605561" w:rsidRDefault="00411C5A" w:rsidP="00B827D3">
      <w:pPr>
        <w:widowControl w:val="0"/>
        <w:ind w:firstLine="720"/>
        <w:contextualSpacing/>
        <w:mirrorIndents/>
        <w:rPr>
          <w:sz w:val="22"/>
          <w:szCs w:val="22"/>
        </w:rPr>
      </w:pPr>
    </w:p>
    <w:p w14:paraId="23A15FF3" w14:textId="77777777" w:rsidR="00795247" w:rsidRPr="00605561" w:rsidRDefault="00B8330D" w:rsidP="00B827D3">
      <w:pPr>
        <w:widowControl w:val="0"/>
        <w:ind w:firstLine="720"/>
        <w:contextualSpacing/>
        <w:mirrorIndents/>
        <w:rPr>
          <w:i/>
          <w:iCs/>
          <w:sz w:val="22"/>
          <w:szCs w:val="22"/>
        </w:rPr>
      </w:pPr>
      <w:r w:rsidRPr="00605561">
        <w:rPr>
          <w:i/>
          <w:iCs/>
          <w:sz w:val="22"/>
          <w:szCs w:val="22"/>
        </w:rPr>
        <w:t xml:space="preserve">Transnational Influence on </w:t>
      </w:r>
      <w:r w:rsidR="00795247" w:rsidRPr="00605561">
        <w:rPr>
          <w:i/>
          <w:iCs/>
          <w:sz w:val="22"/>
          <w:szCs w:val="22"/>
        </w:rPr>
        <w:t>The Cambodian Forest Sector</w:t>
      </w:r>
    </w:p>
    <w:p w14:paraId="00EAAC25" w14:textId="77777777" w:rsidR="00405077" w:rsidRDefault="00405077" w:rsidP="00B827D3">
      <w:pPr>
        <w:widowControl w:val="0"/>
        <w:ind w:firstLine="720"/>
        <w:contextualSpacing/>
        <w:mirrorIndents/>
        <w:rPr>
          <w:sz w:val="22"/>
          <w:szCs w:val="22"/>
        </w:rPr>
      </w:pPr>
    </w:p>
    <w:p w14:paraId="45DACA21" w14:textId="77777777" w:rsidR="00745183" w:rsidRDefault="00A253D5" w:rsidP="00745183">
      <w:pPr>
        <w:widowControl w:val="0"/>
        <w:contextualSpacing/>
        <w:mirrorIndents/>
        <w:rPr>
          <w:sz w:val="22"/>
          <w:szCs w:val="22"/>
        </w:rPr>
      </w:pPr>
      <w:ins w:id="238" w:author="Iben Nathan" w:date="2019-03-02T16:34:00Z">
        <w:r>
          <w:rPr>
            <w:sz w:val="22"/>
            <w:szCs w:val="22"/>
          </w:rPr>
          <w:t xml:space="preserve">Please be aware that the following interventions belong to the </w:t>
        </w:r>
      </w:ins>
      <w:r w:rsidR="00745183">
        <w:rPr>
          <w:sz w:val="22"/>
          <w:szCs w:val="22"/>
        </w:rPr>
        <w:t>Period 1995-1999</w:t>
      </w:r>
    </w:p>
    <w:p w14:paraId="758920CA" w14:textId="77777777" w:rsidR="00F336F3" w:rsidRDefault="003D540D" w:rsidP="00A81E02">
      <w:pPr>
        <w:widowControl w:val="0"/>
        <w:ind w:firstLine="720"/>
        <w:contextualSpacing/>
        <w:mirrorIndents/>
        <w:rPr>
          <w:ins w:id="239" w:author="Iben Nathan" w:date="2019-03-02T14:37:00Z"/>
          <w:sz w:val="22"/>
          <w:szCs w:val="22"/>
        </w:rPr>
      </w:pPr>
      <w:r>
        <w:rPr>
          <w:sz w:val="22"/>
          <w:szCs w:val="22"/>
        </w:rPr>
        <w:t xml:space="preserve">This broader context about the way in which transnational actors have both attempted to </w:t>
      </w:r>
      <w:r>
        <w:rPr>
          <w:sz w:val="22"/>
          <w:szCs w:val="22"/>
        </w:rPr>
        <w:lastRenderedPageBreak/>
        <w:t xml:space="preserve">address, and been relied upon, to promote growth through “good governance” is key for understanding how transnational actors, </w:t>
      </w:r>
      <w:commentRangeStart w:id="240"/>
      <w:del w:id="241" w:author="Iben Nathan" w:date="2019-03-02T14:40:00Z">
        <w:r w:rsidDel="00F336F3">
          <w:rPr>
            <w:sz w:val="22"/>
            <w:szCs w:val="22"/>
          </w:rPr>
          <w:delText>led by the</w:delText>
        </w:r>
      </w:del>
      <w:ins w:id="242" w:author="Iben Nathan" w:date="2019-03-02T14:40:00Z">
        <w:r w:rsidR="00F336F3">
          <w:rPr>
            <w:sz w:val="22"/>
            <w:szCs w:val="22"/>
          </w:rPr>
          <w:t>including the</w:t>
        </w:r>
      </w:ins>
      <w:r>
        <w:rPr>
          <w:sz w:val="22"/>
          <w:szCs w:val="22"/>
        </w:rPr>
        <w:t xml:space="preserve"> World Bank </w:t>
      </w:r>
      <w:commentRangeEnd w:id="240"/>
      <w:r w:rsidR="0072795A">
        <w:rPr>
          <w:rStyle w:val="CommentReference"/>
          <w:rFonts w:asciiTheme="minorHAnsi" w:eastAsiaTheme="minorEastAsia" w:hAnsiTheme="minorHAnsi" w:cstheme="minorBidi"/>
          <w:lang w:eastAsia="en-US"/>
        </w:rPr>
        <w:commentReference w:id="240"/>
      </w:r>
      <w:r>
        <w:rPr>
          <w:sz w:val="22"/>
          <w:szCs w:val="22"/>
        </w:rPr>
        <w:t xml:space="preserve">came to focus on improving challenges </w:t>
      </w:r>
      <w:r w:rsidR="00561707">
        <w:rPr>
          <w:sz w:val="22"/>
          <w:szCs w:val="22"/>
        </w:rPr>
        <w:t xml:space="preserve">in Cambodia’s forest sector </w:t>
      </w:r>
      <w:r>
        <w:rPr>
          <w:sz w:val="22"/>
          <w:szCs w:val="22"/>
        </w:rPr>
        <w:t xml:space="preserve">over the last 20 years </w:t>
      </w:r>
      <w:r w:rsidRPr="00605561">
        <w:rPr>
          <w:rFonts w:eastAsiaTheme="minorEastAsia"/>
          <w:sz w:val="22"/>
          <w:szCs w:val="22"/>
        </w:rPr>
        <w:fldChar w:fldCharType="begin"/>
      </w:r>
      <w:r w:rsidRPr="00605561">
        <w:rPr>
          <w:rFonts w:eastAsiaTheme="minorEastAsia"/>
          <w:sz w:val="22"/>
          <w:szCs w:val="22"/>
        </w:rPr>
        <w:instrText xml:space="preserve"> ADDIN EN.CITE &lt;EndNote&gt;&lt;Cite&gt;&lt;Author&gt;Billon&lt;/Author&gt;&lt;Year&gt;2002&lt;/Year&gt;&lt;RecNum&gt;58&lt;/RecNum&gt;&lt;DisplayText&gt;(Billon 2002, 2000)&lt;/DisplayText&gt;&lt;record&gt;&lt;rec-number&gt;58&lt;/rec-number&gt;&lt;foreign-keys&gt;&lt;key app="EN" db-id="app2xzfei0tws8epas05f2zpdasps9aaaww2" timestamp="1543338989"&gt;58&lt;/key&gt;&lt;/foreign-keys&gt;&lt;ref-type name="Journal Article"&gt;17&lt;/ref-type&gt;&lt;contributors&gt;&lt;authors&gt;&lt;author&gt;Billon,  Philippe Le&lt;/author&gt;&lt;/authors&gt;&lt;/contributors&gt;&lt;titles&gt;&lt;title&gt;Logging in muddy waters. The Politics of Forest Exploitation in Cambodia&lt;/title&gt;&lt;secondary-title&gt;Critical Asian Studies&lt;/secondary-title&gt;&lt;/titles&gt;&lt;periodical&gt;&lt;full-title&gt;Critical Asian Studies&lt;/full-title&gt;&lt;/periodical&gt;&lt;volume&gt;34&lt;/volume&gt;&lt;number&gt;563-586&lt;/number&gt;&lt;dates&gt;&lt;year&gt;2002&lt;/year&gt;&lt;/dates&gt;&lt;urls&gt;&lt;/urls&gt;&lt;/record&gt;&lt;/Cite&gt;&lt;Cite&gt;&lt;Author&gt;Billon&lt;/Author&gt;&lt;Year&gt;2000&lt;/Year&gt;&lt;RecNum&gt;57&lt;/RecNum&gt;&lt;record&gt;&lt;rec-number&gt;57&lt;/rec-number&gt;&lt;foreign-keys&gt;&lt;key app="EN" db-id="app2xzfei0tws8epas05f2zpdasps9aaaww2" timestamp="1543338989"&gt;57&lt;/key&gt;&lt;/foreign-keys&gt;&lt;ref-type name="Book"&gt;6&lt;/ref-type&gt;&lt;contributors&gt;&lt;authors&gt;&lt;author&gt;Billon, Philippe Le&lt;/author&gt;&lt;/authors&gt;&lt;/contributors&gt;&lt;titles&gt;&lt;title&gt;The political ecology of transition in Cambodia 1889-1999: War, peace and forest exploitation&lt;/title&gt;&lt;secondary-title&gt;Development and Change&lt;/secondary-title&gt;&lt;/titles&gt;&lt;periodical&gt;&lt;full-title&gt;Development and Change&lt;/full-title&gt;&lt;/periodical&gt;&lt;pages&gt;785-808&lt;/pages&gt;&lt;volume&gt;Volume 31&lt;/volume&gt;&lt;dates&gt;&lt;year&gt;2000&lt;/year&gt;&lt;/dates&gt;&lt;urls&gt;&lt;/urls&gt;&lt;/record&gt;&lt;/Cite&gt;&lt;/EndNote&gt;</w:instrText>
      </w:r>
      <w:r w:rsidRPr="00605561">
        <w:rPr>
          <w:rFonts w:eastAsiaTheme="minorEastAsia"/>
          <w:sz w:val="22"/>
          <w:szCs w:val="22"/>
        </w:rPr>
        <w:fldChar w:fldCharType="separate"/>
      </w:r>
      <w:r w:rsidRPr="00605561">
        <w:rPr>
          <w:rFonts w:eastAsiaTheme="minorEastAsia"/>
          <w:noProof/>
          <w:sz w:val="22"/>
          <w:szCs w:val="22"/>
        </w:rPr>
        <w:t>(Billon 2002, 2000)</w:t>
      </w:r>
      <w:r w:rsidRPr="00605561">
        <w:rPr>
          <w:rFonts w:eastAsiaTheme="minorEastAsia"/>
          <w:sz w:val="22"/>
          <w:szCs w:val="22"/>
        </w:rPr>
        <w:fldChar w:fldCharType="end"/>
      </w:r>
      <w:r w:rsidR="00A0388C">
        <w:rPr>
          <w:rFonts w:eastAsiaTheme="minorEastAsia"/>
          <w:sz w:val="22"/>
          <w:szCs w:val="22"/>
        </w:rPr>
        <w:t xml:space="preserve">. </w:t>
      </w:r>
      <w:r>
        <w:rPr>
          <w:sz w:val="22"/>
          <w:szCs w:val="22"/>
        </w:rPr>
        <w:t xml:space="preserve">Similar to broad macro efforts, the World Bank championed “sustainable forest management” in Cambodia with which to foster economic growth in ways that </w:t>
      </w:r>
      <w:r w:rsidR="00A0388C">
        <w:rPr>
          <w:sz w:val="22"/>
          <w:szCs w:val="22"/>
        </w:rPr>
        <w:t xml:space="preserve">attempted to </w:t>
      </w:r>
      <w:r w:rsidR="00D45170">
        <w:rPr>
          <w:sz w:val="22"/>
          <w:szCs w:val="22"/>
        </w:rPr>
        <w:t xml:space="preserve">create synergies among </w:t>
      </w:r>
      <w:r>
        <w:rPr>
          <w:sz w:val="22"/>
          <w:szCs w:val="22"/>
        </w:rPr>
        <w:t xml:space="preserve">a variety of other good governance subcomponents including </w:t>
      </w:r>
      <w:r w:rsidR="0015372A">
        <w:rPr>
          <w:sz w:val="22"/>
          <w:szCs w:val="22"/>
        </w:rPr>
        <w:t xml:space="preserve">administrative resources with which to promote </w:t>
      </w:r>
      <w:r>
        <w:rPr>
          <w:sz w:val="22"/>
          <w:szCs w:val="22"/>
        </w:rPr>
        <w:t xml:space="preserve">local rights to resources, legality compliance initiatives under the auspices of “anti-corruption” efforts, </w:t>
      </w:r>
      <w:r w:rsidR="00D45170">
        <w:rPr>
          <w:sz w:val="22"/>
          <w:szCs w:val="22"/>
        </w:rPr>
        <w:t xml:space="preserve">and </w:t>
      </w:r>
      <w:r>
        <w:rPr>
          <w:sz w:val="22"/>
          <w:szCs w:val="22"/>
        </w:rPr>
        <w:t xml:space="preserve">forest dependent communities through poverty </w:t>
      </w:r>
      <w:r w:rsidR="0015372A">
        <w:rPr>
          <w:sz w:val="22"/>
          <w:szCs w:val="22"/>
        </w:rPr>
        <w:t>alleviation</w:t>
      </w:r>
      <w:r>
        <w:rPr>
          <w:sz w:val="22"/>
          <w:szCs w:val="22"/>
        </w:rPr>
        <w:t xml:space="preserve">. </w:t>
      </w:r>
      <w:r w:rsidR="00B8330D" w:rsidRPr="00605561">
        <w:rPr>
          <w:rFonts w:eastAsiaTheme="minorEastAsia"/>
          <w:sz w:val="22"/>
          <w:szCs w:val="22"/>
        </w:rPr>
        <w:t>Th</w:t>
      </w:r>
      <w:r w:rsidR="00A852CE">
        <w:rPr>
          <w:rFonts w:eastAsiaTheme="minorEastAsia"/>
          <w:sz w:val="22"/>
          <w:szCs w:val="22"/>
        </w:rPr>
        <w:t xml:space="preserve">is backdrop explains the World Bank’s </w:t>
      </w:r>
      <w:del w:id="243" w:author="Iben Nathan" w:date="2019-03-02T14:37:00Z">
        <w:r w:rsidR="00B8330D" w:rsidRPr="00605561" w:rsidDel="00F336F3">
          <w:rPr>
            <w:rFonts w:eastAsiaTheme="minorEastAsia"/>
            <w:sz w:val="22"/>
            <w:szCs w:val="22"/>
          </w:rPr>
          <w:delText xml:space="preserve">emphasis </w:delText>
        </w:r>
        <w:r w:rsidR="00A852CE" w:rsidDel="00F336F3">
          <w:rPr>
            <w:rFonts w:eastAsiaTheme="minorEastAsia"/>
            <w:sz w:val="22"/>
            <w:szCs w:val="22"/>
          </w:rPr>
          <w:delText xml:space="preserve">in fostering </w:delText>
        </w:r>
      </w:del>
      <w:ins w:id="244" w:author="Iben Nathan" w:date="2019-03-02T14:37:00Z">
        <w:r w:rsidR="00F336F3">
          <w:rPr>
            <w:rFonts w:eastAsiaTheme="minorEastAsia"/>
            <w:sz w:val="22"/>
            <w:szCs w:val="22"/>
          </w:rPr>
          <w:t xml:space="preserve">support for </w:t>
        </w:r>
      </w:ins>
      <w:r w:rsidR="00221C7D" w:rsidRPr="00605561">
        <w:rPr>
          <w:sz w:val="22"/>
          <w:szCs w:val="22"/>
        </w:rPr>
        <w:t>large-scale timber concessions</w:t>
      </w:r>
      <w:ins w:id="245" w:author="Iben Nathan" w:date="2019-03-02T14:37:00Z">
        <w:r w:rsidR="00F336F3">
          <w:rPr>
            <w:sz w:val="22"/>
            <w:szCs w:val="22"/>
          </w:rPr>
          <w:t>,</w:t>
        </w:r>
      </w:ins>
      <w:r w:rsidR="00221C7D" w:rsidRPr="00605561">
        <w:rPr>
          <w:sz w:val="22"/>
          <w:szCs w:val="22"/>
        </w:rPr>
        <w:t xml:space="preserve"> </w:t>
      </w:r>
      <w:r w:rsidR="006701DA" w:rsidRPr="00605561">
        <w:rPr>
          <w:sz w:val="22"/>
          <w:szCs w:val="22"/>
        </w:rPr>
        <w:t xml:space="preserve">which were asserted to foster </w:t>
      </w:r>
      <w:r w:rsidR="00882661" w:rsidRPr="00605561">
        <w:rPr>
          <w:sz w:val="22"/>
          <w:szCs w:val="22"/>
        </w:rPr>
        <w:t xml:space="preserve">economic </w:t>
      </w:r>
      <w:r w:rsidR="00221C7D" w:rsidRPr="00605561">
        <w:rPr>
          <w:sz w:val="22"/>
          <w:szCs w:val="22"/>
        </w:rPr>
        <w:t>growth</w:t>
      </w:r>
      <w:r w:rsidR="006B67E5" w:rsidRPr="00605561">
        <w:rPr>
          <w:sz w:val="22"/>
          <w:szCs w:val="22"/>
        </w:rPr>
        <w:t>, sustain</w:t>
      </w:r>
      <w:r w:rsidR="006701DA" w:rsidRPr="00605561">
        <w:rPr>
          <w:sz w:val="22"/>
          <w:szCs w:val="22"/>
        </w:rPr>
        <w:t>ed yield forest management</w:t>
      </w:r>
      <w:ins w:id="246" w:author="Iben Nathan" w:date="2019-02-19T10:43:00Z">
        <w:r w:rsidR="00142570" w:rsidRPr="00605561">
          <w:rPr>
            <w:sz w:val="22"/>
            <w:szCs w:val="22"/>
          </w:rPr>
          <w:t>,</w:t>
        </w:r>
      </w:ins>
      <w:r w:rsidR="006701DA" w:rsidRPr="00605561">
        <w:rPr>
          <w:sz w:val="22"/>
          <w:szCs w:val="22"/>
        </w:rPr>
        <w:t xml:space="preserve"> and generate stable sources of tax revenues. </w:t>
      </w:r>
    </w:p>
    <w:p w14:paraId="28BBD1A8" w14:textId="77777777" w:rsidR="00F336F3" w:rsidRDefault="00A13E55" w:rsidP="00F336F3">
      <w:pPr>
        <w:widowControl w:val="0"/>
        <w:ind w:firstLine="720"/>
        <w:contextualSpacing/>
        <w:mirrorIndents/>
        <w:rPr>
          <w:sz w:val="22"/>
          <w:szCs w:val="22"/>
        </w:rPr>
      </w:pPr>
      <w:r w:rsidRPr="00605561">
        <w:rPr>
          <w:sz w:val="22"/>
          <w:szCs w:val="22"/>
        </w:rPr>
        <w:t>However, resulting empirical evidence found that this approach had countervailing impacts on other good governance components, such as livelihoods, transparency, inclusion, and balance. In particular,</w:t>
      </w:r>
      <w:r w:rsidR="007B1F77" w:rsidRPr="00605561">
        <w:rPr>
          <w:sz w:val="22"/>
          <w:szCs w:val="22"/>
        </w:rPr>
        <w:t xml:space="preserve"> “cut and run”</w:t>
      </w:r>
      <w:r w:rsidRPr="00605561">
        <w:rPr>
          <w:sz w:val="22"/>
          <w:szCs w:val="22"/>
        </w:rPr>
        <w:t xml:space="preserve"> practices</w:t>
      </w:r>
      <w:r w:rsidR="003C15A1">
        <w:rPr>
          <w:sz w:val="22"/>
          <w:szCs w:val="22"/>
        </w:rPr>
        <w:t xml:space="preserve"> of the companies</w:t>
      </w:r>
      <w:r w:rsidRPr="00605561">
        <w:rPr>
          <w:sz w:val="22"/>
          <w:szCs w:val="22"/>
        </w:rPr>
        <w:t xml:space="preserve">, </w:t>
      </w:r>
      <w:del w:id="247" w:author="Iben Nathan" w:date="2019-03-02T14:37:00Z">
        <w:r w:rsidR="00A0388C" w:rsidDel="00F336F3">
          <w:rPr>
            <w:sz w:val="22"/>
            <w:szCs w:val="22"/>
          </w:rPr>
          <w:delText xml:space="preserve">unexpected declines in tax revenue, </w:delText>
        </w:r>
      </w:del>
      <w:del w:id="248" w:author="Iben Nathan" w:date="2019-03-02T14:38:00Z">
        <w:r w:rsidR="003C15A1" w:rsidDel="00F336F3">
          <w:rPr>
            <w:sz w:val="22"/>
            <w:szCs w:val="22"/>
          </w:rPr>
          <w:delText xml:space="preserve">and associated </w:delText>
        </w:r>
      </w:del>
      <w:r w:rsidRPr="00605561">
        <w:rPr>
          <w:sz w:val="22"/>
          <w:szCs w:val="22"/>
        </w:rPr>
        <w:t xml:space="preserve">conflicts </w:t>
      </w:r>
      <w:r w:rsidR="00375B39" w:rsidRPr="00605561">
        <w:rPr>
          <w:sz w:val="22"/>
          <w:szCs w:val="22"/>
        </w:rPr>
        <w:t xml:space="preserve">between the concessions and local people, </w:t>
      </w:r>
      <w:r w:rsidR="00A0388C">
        <w:rPr>
          <w:sz w:val="22"/>
          <w:szCs w:val="22"/>
        </w:rPr>
        <w:t xml:space="preserve">much resulting from </w:t>
      </w:r>
      <w:r w:rsidR="003C15A1">
        <w:rPr>
          <w:sz w:val="22"/>
          <w:szCs w:val="22"/>
        </w:rPr>
        <w:t xml:space="preserve">the </w:t>
      </w:r>
      <w:r w:rsidR="00635691" w:rsidRPr="00605561">
        <w:rPr>
          <w:sz w:val="22"/>
          <w:szCs w:val="22"/>
        </w:rPr>
        <w:t xml:space="preserve">marginalization of rural forest dependent </w:t>
      </w:r>
      <w:commentRangeStart w:id="249"/>
      <w:r w:rsidR="00635691" w:rsidRPr="00605561">
        <w:rPr>
          <w:sz w:val="22"/>
          <w:szCs w:val="22"/>
        </w:rPr>
        <w:t>communities</w:t>
      </w:r>
      <w:commentRangeEnd w:id="249"/>
      <w:r w:rsidR="00745183">
        <w:rPr>
          <w:rStyle w:val="CommentReference"/>
          <w:rFonts w:asciiTheme="minorHAnsi" w:eastAsiaTheme="minorEastAsia" w:hAnsiTheme="minorHAnsi" w:cstheme="minorBidi"/>
          <w:lang w:eastAsia="en-US"/>
        </w:rPr>
        <w:commentReference w:id="249"/>
      </w:r>
      <w:r w:rsidR="00745183">
        <w:rPr>
          <w:sz w:val="22"/>
          <w:szCs w:val="22"/>
        </w:rPr>
        <w:t xml:space="preserve"> </w:t>
      </w:r>
      <w:r w:rsidR="00A0388C">
        <w:rPr>
          <w:sz w:val="22"/>
          <w:szCs w:val="22"/>
        </w:rPr>
        <w:t>,</w:t>
      </w:r>
      <w:r w:rsidR="00FD23E0" w:rsidRPr="00605561">
        <w:rPr>
          <w:sz w:val="22"/>
          <w:szCs w:val="22"/>
        </w:rPr>
        <w:t xml:space="preserve"> </w:t>
      </w:r>
      <w:ins w:id="250" w:author="Iben Nathan" w:date="2019-03-02T14:38:00Z">
        <w:r w:rsidR="00F336F3">
          <w:rPr>
            <w:sz w:val="22"/>
            <w:szCs w:val="22"/>
          </w:rPr>
          <w:t>and u</w:t>
        </w:r>
        <w:commentRangeStart w:id="251"/>
        <w:r w:rsidR="00F336F3">
          <w:rPr>
            <w:sz w:val="22"/>
            <w:szCs w:val="22"/>
          </w:rPr>
          <w:t>nexplaine</w:t>
        </w:r>
      </w:ins>
      <w:commentRangeEnd w:id="251"/>
      <w:ins w:id="252" w:author="Iben Nathan" w:date="2019-03-02T14:42:00Z">
        <w:r w:rsidR="00F336F3">
          <w:rPr>
            <w:rStyle w:val="CommentReference"/>
            <w:rFonts w:asciiTheme="minorHAnsi" w:eastAsiaTheme="minorEastAsia" w:hAnsiTheme="minorHAnsi" w:cstheme="minorBidi"/>
            <w:lang w:eastAsia="en-US"/>
          </w:rPr>
          <w:commentReference w:id="251"/>
        </w:r>
      </w:ins>
      <w:ins w:id="253" w:author="Iben Nathan" w:date="2019-03-02T14:38:00Z">
        <w:r w:rsidR="00F336F3">
          <w:rPr>
            <w:sz w:val="22"/>
            <w:szCs w:val="22"/>
          </w:rPr>
          <w:t xml:space="preserve">d declines in </w:t>
        </w:r>
      </w:ins>
      <w:ins w:id="254" w:author="Iben Nathan" w:date="2019-03-02T14:39:00Z">
        <w:r w:rsidR="00F336F3">
          <w:rPr>
            <w:sz w:val="22"/>
            <w:szCs w:val="22"/>
          </w:rPr>
          <w:t xml:space="preserve">national </w:t>
        </w:r>
      </w:ins>
      <w:ins w:id="255" w:author="Iben Nathan" w:date="2019-03-02T14:38:00Z">
        <w:r w:rsidR="00F336F3">
          <w:rPr>
            <w:sz w:val="22"/>
            <w:szCs w:val="22"/>
          </w:rPr>
          <w:t>tax revenue</w:t>
        </w:r>
      </w:ins>
      <w:ins w:id="256" w:author="Iben Nathan" w:date="2019-03-02T14:39:00Z">
        <w:r w:rsidR="00F336F3">
          <w:rPr>
            <w:sz w:val="22"/>
            <w:szCs w:val="22"/>
          </w:rPr>
          <w:t>s from the concessions</w:t>
        </w:r>
      </w:ins>
      <w:ins w:id="257" w:author="Iben Nathan" w:date="2019-03-02T14:41:00Z">
        <w:r w:rsidR="00F336F3">
          <w:rPr>
            <w:sz w:val="22"/>
            <w:szCs w:val="22"/>
          </w:rPr>
          <w:t xml:space="preserve">, </w:t>
        </w:r>
      </w:ins>
      <w:del w:id="258" w:author="Iben Nathan" w:date="2019-03-02T14:41:00Z">
        <w:r w:rsidR="00F336F3" w:rsidDel="00F336F3">
          <w:rPr>
            <w:sz w:val="22"/>
            <w:szCs w:val="22"/>
          </w:rPr>
          <w:delText xml:space="preserve">Shifting course, </w:delText>
        </w:r>
      </w:del>
      <w:r w:rsidR="00F336F3">
        <w:rPr>
          <w:sz w:val="22"/>
          <w:szCs w:val="22"/>
        </w:rPr>
        <w:t xml:space="preserve">the World Bank and other transnational actors </w:t>
      </w:r>
      <w:ins w:id="259" w:author="Iben Nathan" w:date="2019-03-02T14:42:00Z">
        <w:r w:rsidR="00F336F3">
          <w:rPr>
            <w:sz w:val="22"/>
            <w:szCs w:val="22"/>
          </w:rPr>
          <w:t xml:space="preserve">shifted course. </w:t>
        </w:r>
      </w:ins>
      <w:del w:id="260" w:author="Iben Nathan" w:date="2019-03-02T14:42:00Z">
        <w:r w:rsidR="00F336F3" w:rsidDel="00F336F3">
          <w:rPr>
            <w:sz w:val="22"/>
            <w:szCs w:val="22"/>
          </w:rPr>
          <w:delText xml:space="preserve">felt that the Cambodian government had gone too fast and too far, so that it was fostering “unsustainable” development. </w:delText>
        </w:r>
      </w:del>
      <w:r w:rsidR="00F336F3" w:rsidRPr="00605561">
        <w:rPr>
          <w:sz w:val="22"/>
          <w:szCs w:val="22"/>
        </w:rPr>
        <w:t xml:space="preserve">Facing pressure from </w:t>
      </w:r>
      <w:r w:rsidR="00F336F3">
        <w:rPr>
          <w:sz w:val="22"/>
          <w:szCs w:val="22"/>
        </w:rPr>
        <w:t xml:space="preserve">the World Bank and other </w:t>
      </w:r>
      <w:r w:rsidR="00F336F3" w:rsidRPr="00605561">
        <w:rPr>
          <w:sz w:val="22"/>
          <w:szCs w:val="22"/>
        </w:rPr>
        <w:t xml:space="preserve">donors, the Cambodia Government, </w:t>
      </w:r>
      <w:del w:id="261" w:author="Iben Nathan" w:date="2019-03-02T14:42:00Z">
        <w:r w:rsidR="00F336F3" w:rsidRPr="00605561" w:rsidDel="00F336F3">
          <w:rPr>
            <w:sz w:val="22"/>
            <w:szCs w:val="22"/>
          </w:rPr>
          <w:delText xml:space="preserve">demonstrating  “strong state” </w:delText>
        </w:r>
        <w:r w:rsidR="00F336F3" w:rsidDel="00F336F3">
          <w:rPr>
            <w:sz w:val="22"/>
            <w:szCs w:val="22"/>
          </w:rPr>
          <w:delText xml:space="preserve">capacity by </w:delText>
        </w:r>
      </w:del>
      <w:r w:rsidR="00F336F3" w:rsidRPr="00605561">
        <w:rPr>
          <w:sz w:val="22"/>
          <w:szCs w:val="22"/>
        </w:rPr>
        <w:t>initiate</w:t>
      </w:r>
      <w:ins w:id="262" w:author="Iben Nathan" w:date="2019-03-02T14:42:00Z">
        <w:r w:rsidR="00F336F3">
          <w:rPr>
            <w:sz w:val="22"/>
            <w:szCs w:val="22"/>
          </w:rPr>
          <w:t>d</w:t>
        </w:r>
      </w:ins>
      <w:r w:rsidR="00F336F3" w:rsidRPr="00605561">
        <w:rPr>
          <w:sz w:val="22"/>
          <w:szCs w:val="22"/>
        </w:rPr>
        <w:t xml:space="preserve"> a ban on all logging in forest</w:t>
      </w:r>
      <w:r w:rsidR="00F336F3">
        <w:rPr>
          <w:sz w:val="22"/>
          <w:szCs w:val="22"/>
        </w:rPr>
        <w:t xml:space="preserve"> concessions</w:t>
      </w:r>
      <w:r w:rsidR="00F336F3" w:rsidRPr="00605561">
        <w:rPr>
          <w:sz w:val="22"/>
          <w:szCs w:val="22"/>
        </w:rPr>
        <w:t xml:space="preserve"> </w:t>
      </w:r>
      <w:r w:rsidR="00F336F3">
        <w:rPr>
          <w:sz w:val="22"/>
          <w:szCs w:val="22"/>
        </w:rPr>
        <w:fldChar w:fldCharType="begin"/>
      </w:r>
      <w:r w:rsidR="00F336F3">
        <w:rPr>
          <w:sz w:val="22"/>
          <w:szCs w:val="22"/>
        </w:rPr>
        <w:instrText xml:space="preserve"> ADDIN EN.CITE &lt;EndNote&gt;&lt;Cite&gt;&lt;Author&gt;Government of Cambodia&lt;/Author&gt;&lt;Year&gt;2001&lt;/Year&gt;&lt;RecNum&gt;82352&lt;/RecNum&gt;&lt;DisplayText&gt;(Government of Cambodia 2001b)&lt;/DisplayText&gt;&lt;record&gt;&lt;rec-number&gt;82352&lt;/rec-number&gt;&lt;foreign-keys&gt;&lt;key app="EN" db-id="zd99pwsezrwdx5ep05ixvswmttr9paate0sd" timestamp="1551214076"&gt;82352&lt;/key&gt;&lt;/foreign-keys&gt;&lt;ref-type name="Report"&gt;27&lt;/ref-type&gt;&lt;contributors&gt;&lt;authors&gt;&lt;author&gt;Government of Cambodia,&lt;/author&gt;&lt;/authors&gt;&lt;/contributors&gt;&lt;titles&gt;&lt;title&gt;Prakas on suspension of forest concession logging activities&lt;/title&gt;&lt;/titles&gt;&lt;dates&gt;&lt;year&gt;2001&lt;/year&gt;&lt;/dates&gt;&lt;pub-location&gt;Phnom Penh, Cambodia&lt;/pub-location&gt;&lt;publisher&gt;Ministry of Agriculture Forestry and Fisheries&lt;/publisher&gt;&lt;urls&gt;&lt;/urls&gt;&lt;/record&gt;&lt;/Cite&gt;&lt;/EndNote&gt;</w:instrText>
      </w:r>
      <w:r w:rsidR="00F336F3">
        <w:rPr>
          <w:sz w:val="22"/>
          <w:szCs w:val="22"/>
        </w:rPr>
        <w:fldChar w:fldCharType="separate"/>
      </w:r>
      <w:r w:rsidR="00F336F3">
        <w:rPr>
          <w:noProof/>
          <w:sz w:val="22"/>
          <w:szCs w:val="22"/>
        </w:rPr>
        <w:t>(Government of Cambodia 2001b)</w:t>
      </w:r>
      <w:r w:rsidR="00F336F3">
        <w:rPr>
          <w:sz w:val="22"/>
          <w:szCs w:val="22"/>
        </w:rPr>
        <w:fldChar w:fldCharType="end"/>
      </w:r>
      <w:r w:rsidR="00F336F3">
        <w:rPr>
          <w:sz w:val="22"/>
          <w:szCs w:val="22"/>
        </w:rPr>
        <w:t xml:space="preserve">. </w:t>
      </w:r>
      <w:commentRangeStart w:id="263"/>
      <w:r w:rsidR="00F336F3">
        <w:rPr>
          <w:sz w:val="22"/>
          <w:szCs w:val="22"/>
        </w:rPr>
        <w:t xml:space="preserve">The idea was to </w:t>
      </w:r>
      <w:commentRangeEnd w:id="263"/>
      <w:r w:rsidR="00745183">
        <w:rPr>
          <w:rStyle w:val="CommentReference"/>
          <w:rFonts w:asciiTheme="minorHAnsi" w:eastAsiaTheme="minorEastAsia" w:hAnsiTheme="minorHAnsi" w:cstheme="minorBidi"/>
          <w:lang w:eastAsia="en-US"/>
        </w:rPr>
        <w:commentReference w:id="263"/>
      </w:r>
      <w:r w:rsidR="00F336F3">
        <w:rPr>
          <w:sz w:val="22"/>
          <w:szCs w:val="22"/>
        </w:rPr>
        <w:t xml:space="preserve">stop overharvesting, and “buy time” for more responsible development that would take into account sustainable yields and incorporate other good governance components. </w:t>
      </w:r>
      <w:r w:rsidR="00F336F3" w:rsidRPr="00605561">
        <w:rPr>
          <w:sz w:val="22"/>
          <w:szCs w:val="22"/>
        </w:rPr>
        <w:t>The result</w:t>
      </w:r>
      <w:r w:rsidR="00F336F3">
        <w:rPr>
          <w:sz w:val="22"/>
          <w:szCs w:val="22"/>
        </w:rPr>
        <w:t xml:space="preserve">, however, was </w:t>
      </w:r>
      <w:ins w:id="264" w:author="Iben Nathan" w:date="2019-03-02T14:43:00Z">
        <w:r w:rsidR="00F336F3">
          <w:rPr>
            <w:sz w:val="22"/>
            <w:szCs w:val="22"/>
          </w:rPr>
          <w:t xml:space="preserve">that </w:t>
        </w:r>
      </w:ins>
      <w:del w:id="265" w:author="Iben Nathan" w:date="2019-03-02T14:43:00Z">
        <w:r w:rsidR="00F336F3" w:rsidDel="00F336F3">
          <w:rPr>
            <w:sz w:val="22"/>
            <w:szCs w:val="22"/>
          </w:rPr>
          <w:delText xml:space="preserve">a predictable </w:delText>
        </w:r>
        <w:r w:rsidR="00F336F3" w:rsidRPr="00605561" w:rsidDel="00F336F3">
          <w:rPr>
            <w:sz w:val="22"/>
            <w:szCs w:val="22"/>
          </w:rPr>
          <w:delText xml:space="preserve">drain in investment </w:delText>
        </w:r>
        <w:r w:rsidR="00F336F3" w:rsidDel="00F336F3">
          <w:rPr>
            <w:sz w:val="22"/>
            <w:szCs w:val="22"/>
          </w:rPr>
          <w:delText xml:space="preserve">as </w:delText>
        </w:r>
      </w:del>
      <w:r w:rsidR="00F336F3" w:rsidRPr="00605561">
        <w:rPr>
          <w:sz w:val="22"/>
          <w:szCs w:val="22"/>
        </w:rPr>
        <w:t xml:space="preserve">the </w:t>
      </w:r>
      <w:r w:rsidR="00F336F3">
        <w:rPr>
          <w:sz w:val="22"/>
          <w:szCs w:val="22"/>
        </w:rPr>
        <w:t xml:space="preserve">vast majority of timber </w:t>
      </w:r>
      <w:r w:rsidR="00F336F3" w:rsidRPr="00605561">
        <w:rPr>
          <w:sz w:val="22"/>
          <w:szCs w:val="22"/>
        </w:rPr>
        <w:t>companies</w:t>
      </w:r>
      <w:r w:rsidR="00F336F3">
        <w:rPr>
          <w:sz w:val="22"/>
          <w:szCs w:val="22"/>
        </w:rPr>
        <w:t xml:space="preserve">, facing no prospects for meaningful fibre supply, vacated </w:t>
      </w:r>
      <w:r w:rsidR="00F336F3" w:rsidRPr="00605561">
        <w:rPr>
          <w:sz w:val="22"/>
          <w:szCs w:val="22"/>
        </w:rPr>
        <w:t xml:space="preserve">the country. </w:t>
      </w:r>
    </w:p>
    <w:p w14:paraId="4866DFA4" w14:textId="77777777" w:rsidR="00745183" w:rsidRDefault="00745183" w:rsidP="00745183">
      <w:pPr>
        <w:widowControl w:val="0"/>
        <w:contextualSpacing/>
        <w:mirrorIndents/>
        <w:rPr>
          <w:sz w:val="22"/>
          <w:szCs w:val="22"/>
        </w:rPr>
      </w:pPr>
    </w:p>
    <w:p w14:paraId="2D9E669A" w14:textId="77777777" w:rsidR="00745183" w:rsidRDefault="00A253D5" w:rsidP="00745183">
      <w:pPr>
        <w:widowControl w:val="0"/>
        <w:contextualSpacing/>
        <w:mirrorIndents/>
        <w:rPr>
          <w:sz w:val="22"/>
          <w:szCs w:val="22"/>
        </w:rPr>
      </w:pPr>
      <w:ins w:id="266" w:author="Iben Nathan" w:date="2019-03-02T16:34:00Z">
        <w:r>
          <w:rPr>
            <w:sz w:val="22"/>
            <w:szCs w:val="22"/>
          </w:rPr>
          <w:t xml:space="preserve">Please be aware that the following interventions belong to the </w:t>
        </w:r>
      </w:ins>
      <w:r w:rsidR="00745183">
        <w:rPr>
          <w:sz w:val="22"/>
          <w:szCs w:val="22"/>
        </w:rPr>
        <w:t>Period 1999-2005</w:t>
      </w:r>
    </w:p>
    <w:p w14:paraId="30D2FB7C" w14:textId="77777777" w:rsidR="00F336F3" w:rsidRDefault="00F336F3" w:rsidP="00F336F3">
      <w:pPr>
        <w:widowControl w:val="0"/>
        <w:ind w:firstLine="720"/>
        <w:contextualSpacing/>
        <w:mirrorIndents/>
        <w:rPr>
          <w:sz w:val="22"/>
          <w:szCs w:val="22"/>
        </w:rPr>
      </w:pPr>
      <w:r>
        <w:rPr>
          <w:sz w:val="22"/>
          <w:szCs w:val="22"/>
        </w:rPr>
        <w:t xml:space="preserve">These developments </w:t>
      </w:r>
      <w:r w:rsidR="003C15A1">
        <w:rPr>
          <w:sz w:val="22"/>
          <w:szCs w:val="22"/>
        </w:rPr>
        <w:t xml:space="preserve">caused the </w:t>
      </w:r>
      <w:r>
        <w:rPr>
          <w:sz w:val="22"/>
          <w:szCs w:val="22"/>
        </w:rPr>
        <w:t xml:space="preserve">transnational actors </w:t>
      </w:r>
      <w:r w:rsidR="003C15A1">
        <w:rPr>
          <w:sz w:val="22"/>
          <w:szCs w:val="22"/>
        </w:rPr>
        <w:t xml:space="preserve">to head back to the design drawing board </w:t>
      </w:r>
      <w:r w:rsidR="003C15A1" w:rsidRPr="00605561">
        <w:rPr>
          <w:sz w:val="22"/>
          <w:szCs w:val="22"/>
        </w:rPr>
        <w:fldChar w:fldCharType="begin"/>
      </w:r>
      <w:r w:rsidR="003C15A1" w:rsidRPr="00605561">
        <w:rPr>
          <w:sz w:val="22"/>
          <w:szCs w:val="22"/>
        </w:rPr>
        <w:instrText xml:space="preserve"> ADDIN EN.CITE &lt;EndNote&gt;&lt;Cite&gt;&lt;Author&gt;World Bank&lt;/Author&gt;&lt;Year&gt;2004&lt;/Year&gt;&lt;RecNum&gt;659&lt;/RecNum&gt;&lt;DisplayText&gt;(World Bank 2004)&lt;/DisplayText&gt;&lt;record&gt;&lt;rec-number&gt;659&lt;/rec-number&gt;&lt;foreign-keys&gt;&lt;key app="EN" db-id="app2xzfei0tws8epas05f2zpdasps9aaaww2" timestamp="1543338995"&gt;659&lt;/key&gt;&lt;/foreign-keys&gt;&lt;ref-type name="Book"&gt;6&lt;/ref-type&gt;&lt;contributors&gt;&lt;authors&gt;&lt;author&gt;World Bank, &lt;/author&gt;&lt;/authors&gt;&lt;/contributors&gt;&lt;titles&gt;&lt;title&gt;Cambodia at the crossroads : strengthening accountability to reduce poverty&lt;/title&gt;&lt;/titles&gt;&lt;dates&gt;&lt;year&gt;2004&lt;/year&gt;&lt;/dates&gt;&lt;pub-location&gt;Bhnam BeÃ±&lt;/pub-location&gt;&lt;publisher&gt;World Bank&lt;/publisher&gt;&lt;urls&gt;&lt;/urls&gt;&lt;remote-database-name&gt;/z-wcorg/&lt;/remote-database-name&gt;&lt;remote-database-provider&gt;http://worldcat.org&lt;/remote-database-provider&gt;&lt;language&gt;English&lt;/language&gt;&lt;/record&gt;&lt;/Cite&gt;&lt;/EndNote&gt;</w:instrText>
      </w:r>
      <w:r w:rsidR="003C15A1" w:rsidRPr="00605561">
        <w:rPr>
          <w:sz w:val="22"/>
          <w:szCs w:val="22"/>
        </w:rPr>
        <w:fldChar w:fldCharType="separate"/>
      </w:r>
      <w:r w:rsidR="003C15A1" w:rsidRPr="00605561">
        <w:rPr>
          <w:noProof/>
          <w:sz w:val="22"/>
          <w:szCs w:val="22"/>
        </w:rPr>
        <w:t>(World Bank 2004)</w:t>
      </w:r>
      <w:r w:rsidR="003C15A1" w:rsidRPr="00605561">
        <w:rPr>
          <w:sz w:val="22"/>
          <w:szCs w:val="22"/>
        </w:rPr>
        <w:fldChar w:fldCharType="end"/>
      </w:r>
      <w:r w:rsidR="003C15A1">
        <w:rPr>
          <w:sz w:val="22"/>
          <w:szCs w:val="22"/>
        </w:rPr>
        <w:t>.</w:t>
      </w:r>
      <w:r w:rsidR="00A81E02">
        <w:rPr>
          <w:sz w:val="22"/>
          <w:szCs w:val="22"/>
        </w:rPr>
        <w:t xml:space="preserve"> </w:t>
      </w:r>
      <w:r>
        <w:rPr>
          <w:sz w:val="22"/>
          <w:szCs w:val="22"/>
        </w:rPr>
        <w:t xml:space="preserve">In </w:t>
      </w:r>
      <w:r w:rsidRPr="00605561">
        <w:rPr>
          <w:sz w:val="22"/>
          <w:szCs w:val="22"/>
        </w:rPr>
        <w:t xml:space="preserve">the </w:t>
      </w:r>
      <w:r>
        <w:rPr>
          <w:sz w:val="22"/>
          <w:szCs w:val="22"/>
        </w:rPr>
        <w:t xml:space="preserve">beginning </w:t>
      </w:r>
      <w:r w:rsidRPr="00605561">
        <w:rPr>
          <w:sz w:val="22"/>
          <w:szCs w:val="22"/>
        </w:rPr>
        <w:t>2000s</w:t>
      </w:r>
      <w:r>
        <w:rPr>
          <w:sz w:val="22"/>
          <w:szCs w:val="22"/>
        </w:rPr>
        <w:t>, the World Bank and other donors encourage</w:t>
      </w:r>
      <w:r w:rsidR="00745183">
        <w:rPr>
          <w:sz w:val="22"/>
          <w:szCs w:val="22"/>
        </w:rPr>
        <w:t>d</w:t>
      </w:r>
      <w:r>
        <w:rPr>
          <w:sz w:val="22"/>
          <w:szCs w:val="22"/>
        </w:rPr>
        <w:t xml:space="preserve"> the </w:t>
      </w:r>
      <w:r w:rsidRPr="00605561">
        <w:rPr>
          <w:sz w:val="22"/>
          <w:szCs w:val="22"/>
        </w:rPr>
        <w:t>Cambodia government</w:t>
      </w:r>
      <w:r>
        <w:rPr>
          <w:sz w:val="22"/>
          <w:szCs w:val="22"/>
        </w:rPr>
        <w:t xml:space="preserve"> to </w:t>
      </w:r>
      <w:r w:rsidRPr="00605561">
        <w:rPr>
          <w:sz w:val="22"/>
          <w:szCs w:val="22"/>
        </w:rPr>
        <w:t xml:space="preserve">reform the </w:t>
      </w:r>
      <w:r>
        <w:rPr>
          <w:sz w:val="22"/>
          <w:szCs w:val="22"/>
        </w:rPr>
        <w:t xml:space="preserve">forest </w:t>
      </w:r>
      <w:r w:rsidRPr="00605561">
        <w:rPr>
          <w:sz w:val="22"/>
          <w:szCs w:val="22"/>
        </w:rPr>
        <w:t>administrative system</w:t>
      </w:r>
      <w:r w:rsidR="00745183">
        <w:rPr>
          <w:sz w:val="22"/>
          <w:szCs w:val="22"/>
        </w:rPr>
        <w:t xml:space="preserve"> </w:t>
      </w:r>
      <w:r>
        <w:rPr>
          <w:sz w:val="22"/>
          <w:szCs w:val="22"/>
        </w:rPr>
        <w:fldChar w:fldCharType="begin">
          <w:fldData xml:space="preserve">PEVuZE5vdGU+PENpdGU+PEF1dGhvcj5Hb3Zlcm5tZW50IG9mIENhbWJvZGlhPC9BdXRob3I+PFll
YXI+MjAwMTwvWWVhcj48UmVjTnVtPjgyMzUzPC9SZWNOdW0+PERpc3BsYXlUZXh0PihHb3Zlcm5t
ZW50IG9mIENhbWJvZGlhIDIwMDFhLCBSR0MgMjAwMCwgMjAwMWQsIGIsIGMsIDIwMDIpPC9EaXNw
bGF5VGV4dD48cmVjb3JkPjxyZWMtbnVtYmVyPjgyMzUzPC9yZWMtbnVtYmVyPjxmb3JlaWduLWtl
eXM+PGtleSBhcHA9IkVOIiBkYi1pZD0iemQ5OXB3c2V6cndkeDVlcDA1aXh2c3dtdHRyOXBhYXRl
MHNkIiB0aW1lc3RhbXA9IjE1NTEyMTQyMTIiPjgyMzUzPC9rZXk+PC9mb3JlaWduLWtleXM+PHJl
Zi10eXBlIG5hbWU9IlJlcG9ydCI+Mjc8L3JlZi10eXBlPjxjb250cmlidXRvcnM+PGF1dGhvcnM+
PGF1dGhvcj5Hb3Zlcm5tZW50IG9mIENhbWJvZGlhLDwvYXV0aG9yPjwvYXV0aG9ycz48L2NvbnRy
aWJ1dG9ycz48dGl0bGVzPjx0aXRsZT5MYXcgb24gYWRtaW5pc3RyYXRpb24gb2YgY29tbXVuZXMg
KEtodW0tU2FuZ2thdCk8L3RpdGxlPjwvdGl0bGVzPjxkYXRlcz48eWVhcj4yMDAxPC95ZWFyPjwv
ZGF0ZXM+PHB1Yi1sb2NhdGlvbj5QaG5vbSBQZW5oLCBDYW1ib2RpYTwvcHViLWxvY2F0aW9uPjxw
dWJsaXNoZXI+TWluaXN0cnkgb2YgQWdyaWN1bHR1cmUgRm9yZXN0cnkgYW5kIEZpc2hlcmllczwv
cHVibGlzaGVyPjx1cmxzPjwvdXJscz48L3JlY29yZD48L0NpdGU+PENpdGU+PEF1dGhvcj5SR0M8
L0F1dGhvcj48WWVhcj4yMDAwPC9ZZWFyPjxSZWNOdW0+NTA3PC9SZWNOdW0+PHJlY29yZD48cmVj
LW51bWJlcj41MDc8L3JlYy1udW1iZXI+PGZvcmVpZ24ta2V5cz48a2V5IGFwcD0iRU4iIGRiLWlk
PSJhcHAyeHpmZWkwdHdzOGVwYXMwNWYyenBkYXNwczlhYWF3dzIiIHRpbWVzdGFtcD0iMTU0MzMz
ODk5NCI+NTA3PC9rZXk+PC9mb3JlaWduLWtleXM+PHJlZi10eXBlIG5hbWU9IkxlZ2FsIFJ1bGUg
b3IgUmVndWxhdGlvbiI+NTA8L3JlZi10eXBlPjxjb250cmlidXRvcnM+PGF1dGhvcnM+PGF1dGhv
cj5SR0M8L2F1dGhvcj48L2F1dGhvcnM+PHNlY29uZGFyeS1hdXRob3JzPjxhdXRob3I+Um95YWwg
R28gdmVybm1lbnQgb2YgQ2FtYm9kaWE8L2F1dGhvcj48L3NlY29uZGFyeS1hdXRob3JzPjwvY29u
dHJpYnV0b3JzPjx0aXRsZXM+PHRpdGxlPlN1Yi1kZWNyZWUgb24gdGhlIGZvcmVzdCBjb25jZXNz
aW9uIG1hbmFnZW1lbnQ8L3RpdGxlPjwvdGl0bGVzPjx2b2x1bWU+MDUgT05LUi1CSzwvdm9sdW1l
PjxkYXRlcz48eWVhcj4yMDAwPC95ZWFyPjwvZGF0ZXM+PHB1Yi1sb2NhdGlvbj5QaG5vbSBQZW5o
PC9wdWItbG9jYXRpb24+PHVybHM+PC91cmxzPjwvcmVjb3JkPjwvQ2l0ZT48Q2l0ZT48QXV0aG9y
PlJHQzwvQXV0aG9yPjxZZWFyPjIwMDE8L1llYXI+PFJlY051bT41MTA8L1JlY051bT48cmVjb3Jk
PjxyZWMtbnVtYmVyPjUxMDwvcmVjLW51bWJlcj48Zm9yZWlnbi1rZXlzPjxrZXkgYXBwPSJFTiIg
ZGItaWQ9ImFwcDJ4emZlaTB0d3M4ZXBhczA1ZjJ6cGRhc3BzOWFhYXd3MiIgdGltZXN0YW1wPSIx
NTQzMzM4OTk0Ij41MTA8L2tleT48L2ZvcmVpZ24ta2V5cz48cmVmLXR5cGUgbmFtZT0iTGVnYWwg
UnVsZSBvciBSZWd1bGF0aW9uIj41MDwvcmVmLXR5cGU+PGNvbnRyaWJ1dG9ycz48YXV0aG9ycz48
YXV0aG9yPlJHQzwvYXV0aG9yPjwvYXV0aG9ycz48c2Vjb25kYXJ5LWF1dGhvcnM+PGF1dGhvcj5N
aW5pc3RyeSBvZiBBZ3JpY3VsdHVyZSBGb3Jlc3RyeSBhbmQgRmlzaGVyaWVzPC9hdXRob3I+PC9z
ZWNvbmRhcnktYXV0aG9ycz48L2NvbnRyaWJ1dG9ycz48dGl0bGVzPjx0aXRsZT5QcmFrYXMgb24g
c3VzcGVuc2lvbiBvZiBmb3Jlc3QgY29uY2Vzc2lvbiBsb2dnaW5nIGFjdGl2aXRpZXM8L3RpdGxl
PjwvdGl0bGVzPjx2b2x1bWU+UHJha2FzIG5vLiA1NzIxIE5BRkYvRGVjZW1iZXIgMTMsIDIwMDE8
L3ZvbHVtZT48a2V5d29yZHM+PGtleXdvcmQ+TGVnYWwgZG9jdW1lbnQsIGNvbmNlc3Npb24sIGxv
Z2dpbiwgQ2FtYm9kaWE8L2tleXdvcmQ+PC9rZXl3b3Jkcz48ZGF0ZXM+PHllYXI+MjAwMTwveWVh
cj48L2RhdGVzPjxwdWItbG9jYXRpb24+UGhub20gUGVuaCwgQ2FtYm9kaWE8L3B1Yi1sb2NhdGlv
bj48dXJscz48cmVsYXRlZC11cmxzPjx1cmw+aHR0cDovL3d3dy5tbG11cGMuZ292LmtoL21sbS9k
b2N1bWVudHMvZG9jdW1lbnRfMTkwLnBkZjwvdXJsPjwvcmVsYXRlZC11cmxzPjwvdXJscz48L3Jl
Y29yZD48L0NpdGU+PENpdGU+PEF1dGhvcj5SR0M8L0F1dGhvcj48WWVhcj4yMDAxPC9ZZWFyPjxS
ZWNOdW0+NTA5PC9SZWNOdW0+PHJlY29yZD48cmVjLW51bWJlcj41MDk8L3JlYy1udW1iZXI+PGZv
cmVpZ24ta2V5cz48a2V5IGFwcD0iRU4iIGRiLWlkPSJhcHAyeHpmZWkwdHdzOGVwYXMwNWYyenBk
YXNwczlhYWF3dzIiIHRpbWVzdGFtcD0iMTU0MzMzODk5NCI+NTA5PC9rZXk+PC9mb3JlaWduLWtl
eXM+PHJlZi10eXBlIG5hbWU9IkdvdmVybm1lbnQgRG9jdW1lbnQiPjQ2PC9yZWYtdHlwZT48Y29u
dHJpYnV0b3JzPjxhdXRob3JzPjxhdXRob3I+UkdDPC9hdXRob3I+PC9hdXRob3JzPjxzZWNvbmRh
cnktYXV0aG9ycz48YXV0aG9yPlJveWFsIEdvdmVybm1lbnQgb2YgQ2FtYm9kaWE8L2F1dGhvcj48
L3NlY29uZGFyeS1hdXRob3JzPjwvY29udHJpYnV0b3JzPjx0aXRsZXM+PHRpdGxlPkxhdyBvbiBh
ZG1pbmlzdHJhdGlvbiBvZiBjb21tdW5lcyAoS2h1bS1TYW5na2F0KTwvdGl0bGU+PC90aXRsZXM+
PGRhdGVzPjx5ZWFyPjIwMDE8L3llYXI+PC9kYXRlcz48cHViLWxvY2F0aW9uPlBobm9tIFBlbmg8
L3B1Yi1sb2NhdGlvbj48dXJscz48L3VybHM+PGN1c3RvbTE+Um95YWwgR292ZXJubWVudCBvZiBD
YW1ib2RpYTwvY3VzdG9tMT48L3JlY29yZD48L0NpdGU+PENpdGU+PEF1dGhvcj5SR0M8L0F1dGhv
cj48WWVhcj4yMDAxPC9ZZWFyPjxSZWNOdW0+NTExPC9SZWNOdW0+PHJlY29yZD48cmVjLW51bWJl
cj41MTE8L3JlYy1udW1iZXI+PGZvcmVpZ24ta2V5cz48a2V5IGFwcD0iRU4iIGRiLWlkPSJhcHAy
eHpmZWkwdHdzOGVwYXMwNWYyenBkYXNwczlhYWF3dzIiIHRpbWVzdGFtcD0iMTU0MzMzODk5NCI+
NTExPC9rZXk+PC9mb3JlaWduLWtleXM+PHJlZi10eXBlIG5hbWU9IkxlZ2FsIFJ1bGUgb3IgUmVn
dWxhdGlvbiI+NTA8L3JlZi10eXBlPjxjb250cmlidXRvcnM+PGF1dGhvcnM+PGF1dGhvcj5SR0M8
L2F1dGhvcj48L2F1dGhvcnM+PHNlY29uZGFyeS1hdXRob3JzPjxhdXRob3I+VGhlIE5hdGlvbmFs
IEFzc2VtYmx5IDwvYXV0aG9yPjwvc2Vjb25kYXJ5LWF1dGhvcnM+PC9jb250cmlidXRvcnM+PHRp
dGxlcz48dGl0bGU+VGhlIExhdyBvbiBLaHVtL1NhbmdrYXQgQWRtaW5pc3RyYXRpdmUgTWFuYWdl
bWVudCA8L3RpdGxlPjxzZWNvbmRhcnktdGl0bGU+IE5TL1JLTS8wMzAxLzA1IG9uIHRoZSAxMnRo
IG9mIEphbnVhcnkgMjAwMSYjeEQ7JiN4RDs8L3NlY29uZGFyeS10aXRsZT48L3RpdGxlcz48dm9s
dW1lPiYjeEQ7PC92b2x1bWU+PGRhdGVzPjx5ZWFyPjIwMDE8L3llYXI+PC9kYXRlcz48cHViLWxv
Y2F0aW9uPlBobm9tIFBlbmgsIENhbWJvZGlhIDwvcHViLWxvY2F0aW9uPjx1cmxzPjwvdXJscz48
L3JlY29yZD48L0NpdGU+PENpdGU+PEF1dGhvcj5SR0M8L0F1dGhvcj48WWVhcj4yMDAyPC9ZZWFy
PjxSZWNOdW0+NjkwPC9SZWNOdW0+PHJlY29yZD48cmVjLW51bWJlcj42OTA8L3JlYy1udW1iZXI+
PGZvcmVpZ24ta2V5cz48a2V5IGFwcD0iRU4iIGRiLWlkPSJhcHAyeHpmZWkwdHdzOGVwYXMwNWYy
enBkYXNwczlhYWF3dzIiIHRpbWVzdGFtcD0iMTU0MzMzOTM0MSI+NjkwPC9rZXk+PC9mb3JlaWdu
LWtleXM+PHJlZi10eXBlIG5hbWU9IkxlZ2FsIFJ1bGUgb3IgUmVndWxhdGlvbiI+NTA8L3JlZi10
eXBlPjxjb250cmlidXRvcnM+PGF1dGhvcnM+PGF1dGhvcj5SR0M8L2F1dGhvcj48L2F1dGhvcnM+
PHNlY29uZGFyeS1hdXRob3JzPjxhdXRob3I+Um95YWwgR292ZXJubWVudCBvZiBDYW1ib2RpYSwg
Rm9yZXN0IEFkbWluaXN0cmF0aW9uLDwvYXV0aG9yPjwvc2Vjb25kYXJ5LWF1dGhvcnM+PC9jb250
cmlidXRvcnM+PHRpdGxlcz48dGl0bGU+TGF3IG9uIGZvcmVzdHJ5IDwvdGl0bGU+PHNlY29uZGFy
eS10aXRsZT5OUy9SS00vMDgwMi8wMTY8L3NlY29uZGFyeS10aXRsZT48L3RpdGxlcz48ZGF0ZXM+
PHllYXI+MjAwMjwveWVhcj48L2RhdGVzPjxwdWItbG9jYXRpb24+UGhub20gUGVuaDwvcHViLWxv
Y2F0aW9uPjx1cmxzPjwvdXJscz48L3JlY29yZD48L0NpdGU+PC9FbmROb3RlPn==
</w:fldData>
        </w:fldChar>
      </w:r>
      <w:r>
        <w:rPr>
          <w:sz w:val="22"/>
          <w:szCs w:val="22"/>
        </w:rPr>
        <w:instrText xml:space="preserve"> ADDIN EN.CITE </w:instrText>
      </w:r>
      <w:r>
        <w:rPr>
          <w:sz w:val="22"/>
          <w:szCs w:val="22"/>
        </w:rPr>
        <w:fldChar w:fldCharType="begin">
          <w:fldData xml:space="preserve">PEVuZE5vdGU+PENpdGU+PEF1dGhvcj5Hb3Zlcm5tZW50IG9mIENhbWJvZGlhPC9BdXRob3I+PFll
YXI+MjAwMTwvWWVhcj48UmVjTnVtPjgyMzUzPC9SZWNOdW0+PERpc3BsYXlUZXh0PihHb3Zlcm5t
ZW50IG9mIENhbWJvZGlhIDIwMDFhLCBSR0MgMjAwMCwgMjAwMWQsIGIsIGMsIDIwMDIpPC9EaXNw
bGF5VGV4dD48cmVjb3JkPjxyZWMtbnVtYmVyPjgyMzUzPC9yZWMtbnVtYmVyPjxmb3JlaWduLWtl
eXM+PGtleSBhcHA9IkVOIiBkYi1pZD0iemQ5OXB3c2V6cndkeDVlcDA1aXh2c3dtdHRyOXBhYXRl
MHNkIiB0aW1lc3RhbXA9IjE1NTEyMTQyMTIiPjgyMzUzPC9rZXk+PC9mb3JlaWduLWtleXM+PHJl
Zi10eXBlIG5hbWU9IlJlcG9ydCI+Mjc8L3JlZi10eXBlPjxjb250cmlidXRvcnM+PGF1dGhvcnM+
PGF1dGhvcj5Hb3Zlcm5tZW50IG9mIENhbWJvZGlhLDwvYXV0aG9yPjwvYXV0aG9ycz48L2NvbnRy
aWJ1dG9ycz48dGl0bGVzPjx0aXRsZT5MYXcgb24gYWRtaW5pc3RyYXRpb24gb2YgY29tbXVuZXMg
KEtodW0tU2FuZ2thdCk8L3RpdGxlPjwvdGl0bGVzPjxkYXRlcz48eWVhcj4yMDAxPC95ZWFyPjwv
ZGF0ZXM+PHB1Yi1sb2NhdGlvbj5QaG5vbSBQZW5oLCBDYW1ib2RpYTwvcHViLWxvY2F0aW9uPjxw
dWJsaXNoZXI+TWluaXN0cnkgb2YgQWdyaWN1bHR1cmUgRm9yZXN0cnkgYW5kIEZpc2hlcmllczwv
cHVibGlzaGVyPjx1cmxzPjwvdXJscz48L3JlY29yZD48L0NpdGU+PENpdGU+PEF1dGhvcj5SR0M8
L0F1dGhvcj48WWVhcj4yMDAwPC9ZZWFyPjxSZWNOdW0+NTA3PC9SZWNOdW0+PHJlY29yZD48cmVj
LW51bWJlcj41MDc8L3JlYy1udW1iZXI+PGZvcmVpZ24ta2V5cz48a2V5IGFwcD0iRU4iIGRiLWlk
PSJhcHAyeHpmZWkwdHdzOGVwYXMwNWYyenBkYXNwczlhYWF3dzIiIHRpbWVzdGFtcD0iMTU0MzMz
ODk5NCI+NTA3PC9rZXk+PC9mb3JlaWduLWtleXM+PHJlZi10eXBlIG5hbWU9IkxlZ2FsIFJ1bGUg
b3IgUmVndWxhdGlvbiI+NTA8L3JlZi10eXBlPjxjb250cmlidXRvcnM+PGF1dGhvcnM+PGF1dGhv
cj5SR0M8L2F1dGhvcj48L2F1dGhvcnM+PHNlY29uZGFyeS1hdXRob3JzPjxhdXRob3I+Um95YWwg
R28gdmVybm1lbnQgb2YgQ2FtYm9kaWE8L2F1dGhvcj48L3NlY29uZGFyeS1hdXRob3JzPjwvY29u
dHJpYnV0b3JzPjx0aXRsZXM+PHRpdGxlPlN1Yi1kZWNyZWUgb24gdGhlIGZvcmVzdCBjb25jZXNz
aW9uIG1hbmFnZW1lbnQ8L3RpdGxlPjwvdGl0bGVzPjx2b2x1bWU+MDUgT05LUi1CSzwvdm9sdW1l
PjxkYXRlcz48eWVhcj4yMDAwPC95ZWFyPjwvZGF0ZXM+PHB1Yi1sb2NhdGlvbj5QaG5vbSBQZW5o
PC9wdWItbG9jYXRpb24+PHVybHM+PC91cmxzPjwvcmVjb3JkPjwvQ2l0ZT48Q2l0ZT48QXV0aG9y
PlJHQzwvQXV0aG9yPjxZZWFyPjIwMDE8L1llYXI+PFJlY051bT41MTA8L1JlY051bT48cmVjb3Jk
PjxyZWMtbnVtYmVyPjUxMDwvcmVjLW51bWJlcj48Zm9yZWlnbi1rZXlzPjxrZXkgYXBwPSJFTiIg
ZGItaWQ9ImFwcDJ4emZlaTB0d3M4ZXBhczA1ZjJ6cGRhc3BzOWFhYXd3MiIgdGltZXN0YW1wPSIx
NTQzMzM4OTk0Ij41MTA8L2tleT48L2ZvcmVpZ24ta2V5cz48cmVmLXR5cGUgbmFtZT0iTGVnYWwg
UnVsZSBvciBSZWd1bGF0aW9uIj41MDwvcmVmLXR5cGU+PGNvbnRyaWJ1dG9ycz48YXV0aG9ycz48
YXV0aG9yPlJHQzwvYXV0aG9yPjwvYXV0aG9ycz48c2Vjb25kYXJ5LWF1dGhvcnM+PGF1dGhvcj5N
aW5pc3RyeSBvZiBBZ3JpY3VsdHVyZSBGb3Jlc3RyeSBhbmQgRmlzaGVyaWVzPC9hdXRob3I+PC9z
ZWNvbmRhcnktYXV0aG9ycz48L2NvbnRyaWJ1dG9ycz48dGl0bGVzPjx0aXRsZT5QcmFrYXMgb24g
c3VzcGVuc2lvbiBvZiBmb3Jlc3QgY29uY2Vzc2lvbiBsb2dnaW5nIGFjdGl2aXRpZXM8L3RpdGxl
PjwvdGl0bGVzPjx2b2x1bWU+UHJha2FzIG5vLiA1NzIxIE5BRkYvRGVjZW1iZXIgMTMsIDIwMDE8
L3ZvbHVtZT48a2V5d29yZHM+PGtleXdvcmQ+TGVnYWwgZG9jdW1lbnQsIGNvbmNlc3Npb24sIGxv
Z2dpbiwgQ2FtYm9kaWE8L2tleXdvcmQ+PC9rZXl3b3Jkcz48ZGF0ZXM+PHllYXI+MjAwMTwveWVh
cj48L2RhdGVzPjxwdWItbG9jYXRpb24+UGhub20gUGVuaCwgQ2FtYm9kaWE8L3B1Yi1sb2NhdGlv
bj48dXJscz48cmVsYXRlZC11cmxzPjx1cmw+aHR0cDovL3d3dy5tbG11cGMuZ292LmtoL21sbS9k
b2N1bWVudHMvZG9jdW1lbnRfMTkwLnBkZjwvdXJsPjwvcmVsYXRlZC11cmxzPjwvdXJscz48L3Jl
Y29yZD48L0NpdGU+PENpdGU+PEF1dGhvcj5SR0M8L0F1dGhvcj48WWVhcj4yMDAxPC9ZZWFyPjxS
ZWNOdW0+NTA5PC9SZWNOdW0+PHJlY29yZD48cmVjLW51bWJlcj41MDk8L3JlYy1udW1iZXI+PGZv
cmVpZ24ta2V5cz48a2V5IGFwcD0iRU4iIGRiLWlkPSJhcHAyeHpmZWkwdHdzOGVwYXMwNWYyenBk
YXNwczlhYWF3dzIiIHRpbWVzdGFtcD0iMTU0MzMzODk5NCI+NTA5PC9rZXk+PC9mb3JlaWduLWtl
eXM+PHJlZi10eXBlIG5hbWU9IkdvdmVybm1lbnQgRG9jdW1lbnQiPjQ2PC9yZWYtdHlwZT48Y29u
dHJpYnV0b3JzPjxhdXRob3JzPjxhdXRob3I+UkdDPC9hdXRob3I+PC9hdXRob3JzPjxzZWNvbmRh
cnktYXV0aG9ycz48YXV0aG9yPlJveWFsIEdvdmVybm1lbnQgb2YgQ2FtYm9kaWE8L2F1dGhvcj48
L3NlY29uZGFyeS1hdXRob3JzPjwvY29udHJpYnV0b3JzPjx0aXRsZXM+PHRpdGxlPkxhdyBvbiBh
ZG1pbmlzdHJhdGlvbiBvZiBjb21tdW5lcyAoS2h1bS1TYW5na2F0KTwvdGl0bGU+PC90aXRsZXM+
PGRhdGVzPjx5ZWFyPjIwMDE8L3llYXI+PC9kYXRlcz48cHViLWxvY2F0aW9uPlBobm9tIFBlbmg8
L3B1Yi1sb2NhdGlvbj48dXJscz48L3VybHM+PGN1c3RvbTE+Um95YWwgR292ZXJubWVudCBvZiBD
YW1ib2RpYTwvY3VzdG9tMT48L3JlY29yZD48L0NpdGU+PENpdGU+PEF1dGhvcj5SR0M8L0F1dGhv
cj48WWVhcj4yMDAxPC9ZZWFyPjxSZWNOdW0+NTExPC9SZWNOdW0+PHJlY29yZD48cmVjLW51bWJl
cj41MTE8L3JlYy1udW1iZXI+PGZvcmVpZ24ta2V5cz48a2V5IGFwcD0iRU4iIGRiLWlkPSJhcHAy
eHpmZWkwdHdzOGVwYXMwNWYyenBkYXNwczlhYWF3dzIiIHRpbWVzdGFtcD0iMTU0MzMzODk5NCI+
NTExPC9rZXk+PC9mb3JlaWduLWtleXM+PHJlZi10eXBlIG5hbWU9IkxlZ2FsIFJ1bGUgb3IgUmVn
dWxhdGlvbiI+NTA8L3JlZi10eXBlPjxjb250cmlidXRvcnM+PGF1dGhvcnM+PGF1dGhvcj5SR0M8
L2F1dGhvcj48L2F1dGhvcnM+PHNlY29uZGFyeS1hdXRob3JzPjxhdXRob3I+VGhlIE5hdGlvbmFs
IEFzc2VtYmx5IDwvYXV0aG9yPjwvc2Vjb25kYXJ5LWF1dGhvcnM+PC9jb250cmlidXRvcnM+PHRp
dGxlcz48dGl0bGU+VGhlIExhdyBvbiBLaHVtL1NhbmdrYXQgQWRtaW5pc3RyYXRpdmUgTWFuYWdl
bWVudCA8L3RpdGxlPjxzZWNvbmRhcnktdGl0bGU+IE5TL1JLTS8wMzAxLzA1IG9uIHRoZSAxMnRo
IG9mIEphbnVhcnkgMjAwMSYjeEQ7JiN4RDs8L3NlY29uZGFyeS10aXRsZT48L3RpdGxlcz48dm9s
dW1lPiYjeEQ7PC92b2x1bWU+PGRhdGVzPjx5ZWFyPjIwMDE8L3llYXI+PC9kYXRlcz48cHViLWxv
Y2F0aW9uPlBobm9tIFBlbmgsIENhbWJvZGlhIDwvcHViLWxvY2F0aW9uPjx1cmxzPjwvdXJscz48
L3JlY29yZD48L0NpdGU+PENpdGU+PEF1dGhvcj5SR0M8L0F1dGhvcj48WWVhcj4yMDAyPC9ZZWFy
PjxSZWNOdW0+NjkwPC9SZWNOdW0+PHJlY29yZD48cmVjLW51bWJlcj42OTA8L3JlYy1udW1iZXI+
PGZvcmVpZ24ta2V5cz48a2V5IGFwcD0iRU4iIGRiLWlkPSJhcHAyeHpmZWkwdHdzOGVwYXMwNWYy
enBkYXNwczlhYWF3dzIiIHRpbWVzdGFtcD0iMTU0MzMzOTM0MSI+NjkwPC9rZXk+PC9mb3JlaWdu
LWtleXM+PHJlZi10eXBlIG5hbWU9IkxlZ2FsIFJ1bGUgb3IgUmVndWxhdGlvbiI+NTA8L3JlZi10
eXBlPjxjb250cmlidXRvcnM+PGF1dGhvcnM+PGF1dGhvcj5SR0M8L2F1dGhvcj48L2F1dGhvcnM+
PHNlY29uZGFyeS1hdXRob3JzPjxhdXRob3I+Um95YWwgR292ZXJubWVudCBvZiBDYW1ib2RpYSwg
Rm9yZXN0IEFkbWluaXN0cmF0aW9uLDwvYXV0aG9yPjwvc2Vjb25kYXJ5LWF1dGhvcnM+PC9jb250
cmlidXRvcnM+PHRpdGxlcz48dGl0bGU+TGF3IG9uIGZvcmVzdHJ5IDwvdGl0bGU+PHNlY29uZGFy
eS10aXRsZT5OUy9SS00vMDgwMi8wMTY8L3NlY29uZGFyeS10aXRsZT48L3RpdGxlcz48ZGF0ZXM+
PHllYXI+MjAwMjwveWVhcj48L2RhdGVzPjxwdWItbG9jYXRpb24+UGhub20gUGVuaDwvcHViLWxv
Y2F0aW9uPjx1cmxzPjwvdXJscz48L3JlY29yZD48L0NpdGU+PC9FbmROb3RlPn==
</w:fldData>
        </w:fldChar>
      </w:r>
      <w:r>
        <w:rPr>
          <w:sz w:val="22"/>
          <w:szCs w:val="22"/>
        </w:rPr>
        <w:instrText xml:space="preserve"> ADDIN EN.CITE.DATA </w:instrText>
      </w:r>
      <w:r>
        <w:rPr>
          <w:sz w:val="22"/>
          <w:szCs w:val="22"/>
        </w:rPr>
      </w:r>
      <w:r>
        <w:rPr>
          <w:sz w:val="22"/>
          <w:szCs w:val="22"/>
        </w:rPr>
        <w:fldChar w:fldCharType="end"/>
      </w:r>
      <w:r>
        <w:rPr>
          <w:sz w:val="22"/>
          <w:szCs w:val="22"/>
        </w:rPr>
      </w:r>
      <w:r>
        <w:rPr>
          <w:sz w:val="22"/>
          <w:szCs w:val="22"/>
        </w:rPr>
        <w:fldChar w:fldCharType="separate"/>
      </w:r>
      <w:r>
        <w:rPr>
          <w:noProof/>
          <w:sz w:val="22"/>
          <w:szCs w:val="22"/>
        </w:rPr>
        <w:t>(Government of Cambodia 2001a, RGC 2000, 2001d, b, c, 2002)</w:t>
      </w:r>
      <w:r>
        <w:rPr>
          <w:sz w:val="22"/>
          <w:szCs w:val="22"/>
        </w:rPr>
        <w:fldChar w:fldCharType="end"/>
      </w:r>
      <w:r>
        <w:rPr>
          <w:sz w:val="22"/>
          <w:szCs w:val="22"/>
        </w:rPr>
        <w:t xml:space="preserve"> by fostering </w:t>
      </w:r>
      <w:r w:rsidRPr="00605561">
        <w:rPr>
          <w:sz w:val="22"/>
          <w:szCs w:val="22"/>
        </w:rPr>
        <w:t>“good governance” subcomponents of “inclusion”, “openness” and “transparency”</w:t>
      </w:r>
      <w:r>
        <w:rPr>
          <w:sz w:val="22"/>
          <w:szCs w:val="22"/>
        </w:rPr>
        <w:t xml:space="preserve"> and “balance” by </w:t>
      </w:r>
      <w:r w:rsidRPr="00605561">
        <w:rPr>
          <w:sz w:val="22"/>
          <w:szCs w:val="22"/>
        </w:rPr>
        <w:t xml:space="preserve">“decentralization” </w:t>
      </w:r>
      <w:r w:rsidR="00745183">
        <w:rPr>
          <w:sz w:val="22"/>
          <w:szCs w:val="22"/>
        </w:rPr>
        <w:t xml:space="preserve">including </w:t>
      </w:r>
      <w:r w:rsidRPr="00605561">
        <w:rPr>
          <w:sz w:val="22"/>
          <w:szCs w:val="22"/>
        </w:rPr>
        <w:t>a</w:t>
      </w:r>
      <w:r>
        <w:rPr>
          <w:sz w:val="22"/>
          <w:szCs w:val="22"/>
        </w:rPr>
        <w:t xml:space="preserve">s a means to include </w:t>
      </w:r>
      <w:r w:rsidRPr="00605561">
        <w:rPr>
          <w:sz w:val="22"/>
          <w:szCs w:val="22"/>
        </w:rPr>
        <w:t>local communities</w:t>
      </w:r>
      <w:r w:rsidR="00745183">
        <w:rPr>
          <w:sz w:val="22"/>
          <w:szCs w:val="22"/>
        </w:rPr>
        <w:t xml:space="preserve"> in forest management </w:t>
      </w:r>
      <w:commentRangeStart w:id="267"/>
      <w:r>
        <w:rPr>
          <w:sz w:val="22"/>
          <w:szCs w:val="22"/>
        </w:rPr>
        <w:fldChar w:fldCharType="begin"/>
      </w:r>
      <w:r>
        <w:rPr>
          <w:sz w:val="22"/>
          <w:szCs w:val="22"/>
        </w:rPr>
        <w:instrText xml:space="preserve"> ADDIN EN.CITE &lt;EndNote&gt;&lt;Cite&gt;&lt;Author&gt;Government of Cambodia&lt;/Author&gt;&lt;Year&gt;2003&lt;/Year&gt;&lt;RecNum&gt;82354&lt;/RecNum&gt;&lt;DisplayText&gt;(Government of Cambodia 2003, Nathan and Boon 2003)&lt;/DisplayText&gt;&lt;record&gt;&lt;rec-number&gt;82354&lt;/rec-number&gt;&lt;foreign-keys&gt;&lt;key app="EN" db-id="zd99pwsezrwdx5ep05ixvswmttr9paate0sd" timestamp="1551214277"&gt;82354&lt;/key&gt;&lt;/foreign-keys&gt;&lt;ref-type name="Report"&gt;27&lt;/ref-type&gt;&lt;contributors&gt;&lt;authors&gt;&lt;author&gt;Government of Cambodia,&lt;/author&gt;&lt;/authors&gt;&lt;/contributors&gt;&lt;titles&gt;&lt;title&gt;Sub-Decree on community forestry management&lt;/title&gt;&lt;/titles&gt;&lt;dates&gt;&lt;year&gt;2003&lt;/year&gt;&lt;/dates&gt;&lt;pub-location&gt;Phnom Penh, Cambodia&lt;/pub-location&gt;&lt;publisher&gt;Ministry of Agriculture Forestry and Fisheries, the Royal Government of Cambodia&lt;/publisher&gt;&lt;urls&gt;&lt;/urls&gt;&lt;/record&gt;&lt;/Cite&gt;&lt;Cite&gt;&lt;Author&gt;Nathan&lt;/Author&gt;&lt;Year&gt;2003&lt;/Year&gt;&lt;RecNum&gt;82355&lt;/RecNum&gt;&lt;record&gt;&lt;rec-number&gt;82355&lt;/rec-number&gt;&lt;foreign-keys&gt;&lt;key app="EN" db-id="zd99pwsezrwdx5ep05ixvswmttr9paate0sd" timestamp="1551214323"&gt;82355&lt;/key&gt;&lt;/foreign-keys&gt;&lt;ref-type name="Journal Article"&gt;17&lt;/ref-type&gt;&lt;contributors&gt;&lt;authors&gt;&lt;author&gt;Nathan, Iben&lt;/author&gt;&lt;author&gt;Tove E. Boon&lt;/author&gt;&lt;/authors&gt;&lt;/contributors&gt;&lt;titles&gt;&lt;title&gt;Constraints and Options in Local Forest Management in Cambodia: Is Decentralization a Solution?&lt;/title&gt;&lt;secondary-title&gt;Journal of Sustainable Forestry&lt;/secondary-title&gt;&lt;/titles&gt;&lt;periodical&gt;&lt;full-title&gt;Journal of Sustainable Forestry&lt;/full-title&gt;&lt;/periodical&gt;&lt;pages&gt;396-420&lt;/pages&gt;&lt;volume&gt;31&lt;/volume&gt;&lt;number&gt;4-5&lt;/number&gt;&lt;dates&gt;&lt;year&gt;2003&lt;/year&gt;&lt;/dates&gt;&lt;urls&gt;&lt;/urls&gt;&lt;/record&gt;&lt;/Cite&gt;&lt;/EndNote&gt;</w:instrText>
      </w:r>
      <w:r>
        <w:rPr>
          <w:sz w:val="22"/>
          <w:szCs w:val="22"/>
        </w:rPr>
        <w:fldChar w:fldCharType="separate"/>
      </w:r>
      <w:r>
        <w:rPr>
          <w:noProof/>
          <w:sz w:val="22"/>
          <w:szCs w:val="22"/>
        </w:rPr>
        <w:t>(Government of Cambodia 2003, Nathan and Boon 2003)</w:t>
      </w:r>
      <w:r>
        <w:rPr>
          <w:sz w:val="22"/>
          <w:szCs w:val="22"/>
        </w:rPr>
        <w:fldChar w:fldCharType="end"/>
      </w:r>
      <w:commentRangeEnd w:id="267"/>
      <w:r w:rsidR="00745183">
        <w:rPr>
          <w:rStyle w:val="CommentReference"/>
          <w:rFonts w:asciiTheme="minorHAnsi" w:eastAsiaTheme="minorEastAsia" w:hAnsiTheme="minorHAnsi" w:cstheme="minorBidi"/>
          <w:lang w:eastAsia="en-US"/>
        </w:rPr>
        <w:commentReference w:id="267"/>
      </w:r>
      <w:r>
        <w:rPr>
          <w:sz w:val="22"/>
          <w:szCs w:val="22"/>
        </w:rPr>
        <w:t>.</w:t>
      </w:r>
      <w:r>
        <w:rPr>
          <w:rStyle w:val="EndnoteReference"/>
          <w:sz w:val="22"/>
          <w:szCs w:val="22"/>
        </w:rPr>
        <w:endnoteReference w:id="12"/>
      </w:r>
      <w:r>
        <w:rPr>
          <w:sz w:val="22"/>
          <w:szCs w:val="22"/>
        </w:rPr>
        <w:t xml:space="preserve">  </w:t>
      </w:r>
    </w:p>
    <w:p w14:paraId="2906A036" w14:textId="77777777" w:rsidR="00F336F3" w:rsidRDefault="00F336F3" w:rsidP="00F336F3">
      <w:pPr>
        <w:widowControl w:val="0"/>
        <w:ind w:firstLine="720"/>
        <w:contextualSpacing/>
        <w:mirrorIndents/>
        <w:rPr>
          <w:sz w:val="22"/>
          <w:szCs w:val="22"/>
        </w:rPr>
      </w:pPr>
    </w:p>
    <w:p w14:paraId="7E3CFB20" w14:textId="77777777" w:rsidR="00745183" w:rsidDel="00745183" w:rsidRDefault="00745183" w:rsidP="00F336F3">
      <w:pPr>
        <w:widowControl w:val="0"/>
        <w:ind w:firstLine="720"/>
        <w:contextualSpacing/>
        <w:mirrorIndents/>
        <w:rPr>
          <w:del w:id="269" w:author="Iben Nathan" w:date="2019-03-02T14:53:00Z"/>
          <w:sz w:val="22"/>
          <w:szCs w:val="22"/>
        </w:rPr>
      </w:pPr>
    </w:p>
    <w:p w14:paraId="047AEDB8" w14:textId="77777777" w:rsidR="00745183" w:rsidDel="00745183" w:rsidRDefault="00745183" w:rsidP="00745183">
      <w:pPr>
        <w:widowControl w:val="0"/>
        <w:ind w:firstLine="720"/>
        <w:contextualSpacing/>
        <w:mirrorIndents/>
        <w:rPr>
          <w:del w:id="270" w:author="Iben Nathan" w:date="2019-03-02T14:53:00Z"/>
          <w:sz w:val="22"/>
          <w:szCs w:val="22"/>
        </w:rPr>
      </w:pPr>
    </w:p>
    <w:p w14:paraId="7AFE5F51" w14:textId="77777777" w:rsidR="00745183" w:rsidDel="00745183" w:rsidRDefault="00A253D5" w:rsidP="00867D58">
      <w:pPr>
        <w:widowControl w:val="0"/>
        <w:contextualSpacing/>
        <w:mirrorIndents/>
        <w:rPr>
          <w:del w:id="271" w:author="Iben Nathan" w:date="2019-03-02T14:53:00Z"/>
          <w:sz w:val="22"/>
          <w:szCs w:val="22"/>
        </w:rPr>
      </w:pPr>
      <w:ins w:id="272" w:author="Iben Nathan" w:date="2019-03-02T16:34:00Z">
        <w:r>
          <w:rPr>
            <w:sz w:val="22"/>
            <w:szCs w:val="22"/>
          </w:rPr>
          <w:t xml:space="preserve">Please be aware that the following interventions belong to the </w:t>
        </w:r>
      </w:ins>
      <w:ins w:id="273" w:author="Iben Nathan" w:date="2019-03-02T16:35:00Z">
        <w:r>
          <w:rPr>
            <w:sz w:val="22"/>
            <w:szCs w:val="22"/>
          </w:rPr>
          <w:t>p</w:t>
        </w:r>
      </w:ins>
      <w:ins w:id="274" w:author="Iben Nathan" w:date="2019-03-02T14:54:00Z">
        <w:r w:rsidR="00745183">
          <w:rPr>
            <w:sz w:val="22"/>
            <w:szCs w:val="22"/>
          </w:rPr>
          <w:t>eriod</w:t>
        </w:r>
      </w:ins>
      <w:ins w:id="275" w:author="Iben Nathan" w:date="2019-03-02T16:35:00Z">
        <w:r>
          <w:rPr>
            <w:sz w:val="22"/>
            <w:szCs w:val="22"/>
          </w:rPr>
          <w:t xml:space="preserve"> </w:t>
        </w:r>
      </w:ins>
      <w:ins w:id="276" w:author="Iben Nathan" w:date="2019-03-02T14:54:00Z">
        <w:r w:rsidR="00745183">
          <w:rPr>
            <w:sz w:val="22"/>
            <w:szCs w:val="22"/>
          </w:rPr>
          <w:t xml:space="preserve"> 2005 onwards </w:t>
        </w:r>
      </w:ins>
    </w:p>
    <w:p w14:paraId="0B9B9E77" w14:textId="77777777" w:rsidR="00F336F3" w:rsidRDefault="00F336F3" w:rsidP="00F336F3">
      <w:pPr>
        <w:widowControl w:val="0"/>
        <w:ind w:firstLine="720"/>
        <w:contextualSpacing/>
        <w:mirrorIndents/>
        <w:rPr>
          <w:sz w:val="22"/>
          <w:szCs w:val="22"/>
        </w:rPr>
      </w:pPr>
    </w:p>
    <w:p w14:paraId="6C1AEE67" w14:textId="77777777" w:rsidR="0093238F" w:rsidRDefault="00F336F3" w:rsidP="00745183">
      <w:pPr>
        <w:widowControl w:val="0"/>
        <w:ind w:firstLine="720"/>
        <w:contextualSpacing/>
        <w:mirrorIndents/>
        <w:rPr>
          <w:sz w:val="22"/>
          <w:szCs w:val="22"/>
        </w:rPr>
      </w:pPr>
      <w:r w:rsidRPr="00605561">
        <w:rPr>
          <w:sz w:val="22"/>
          <w:szCs w:val="22"/>
        </w:rPr>
        <w:t xml:space="preserve">However, </w:t>
      </w:r>
      <w:r>
        <w:rPr>
          <w:sz w:val="22"/>
          <w:szCs w:val="22"/>
        </w:rPr>
        <w:t xml:space="preserve">this simply reinforced the </w:t>
      </w:r>
      <w:r w:rsidRPr="00605561">
        <w:rPr>
          <w:sz w:val="22"/>
          <w:szCs w:val="22"/>
        </w:rPr>
        <w:t xml:space="preserve">broader growth project </w:t>
      </w:r>
      <w:r>
        <w:rPr>
          <w:sz w:val="22"/>
          <w:szCs w:val="22"/>
        </w:rPr>
        <w:t xml:space="preserve">by the Cambodian government </w:t>
      </w:r>
      <w:ins w:id="277" w:author="Iben Nathan" w:date="2019-03-02T14:57:00Z">
        <w:r w:rsidR="00745183">
          <w:rPr>
            <w:sz w:val="22"/>
            <w:szCs w:val="22"/>
          </w:rPr>
          <w:t xml:space="preserve">itself </w:t>
        </w:r>
      </w:ins>
      <w:r w:rsidRPr="00605561">
        <w:rPr>
          <w:sz w:val="22"/>
          <w:szCs w:val="22"/>
        </w:rPr>
        <w:t xml:space="preserve">granting </w:t>
      </w:r>
      <w:r>
        <w:rPr>
          <w:sz w:val="22"/>
          <w:szCs w:val="22"/>
        </w:rPr>
        <w:t>land concessions to real estate and non-</w:t>
      </w:r>
      <w:r w:rsidRPr="00605561">
        <w:rPr>
          <w:sz w:val="22"/>
          <w:szCs w:val="22"/>
        </w:rPr>
        <w:t xml:space="preserve">forest </w:t>
      </w:r>
      <w:r>
        <w:rPr>
          <w:sz w:val="22"/>
          <w:szCs w:val="22"/>
        </w:rPr>
        <w:t xml:space="preserve">extractive industries which </w:t>
      </w:r>
      <w:r w:rsidRPr="00605561">
        <w:rPr>
          <w:sz w:val="22"/>
          <w:szCs w:val="22"/>
        </w:rPr>
        <w:t xml:space="preserve">resulted </w:t>
      </w:r>
      <w:r>
        <w:rPr>
          <w:sz w:val="22"/>
          <w:szCs w:val="22"/>
        </w:rPr>
        <w:t xml:space="preserve">the </w:t>
      </w:r>
      <w:r w:rsidRPr="00605561">
        <w:rPr>
          <w:sz w:val="22"/>
          <w:szCs w:val="22"/>
        </w:rPr>
        <w:t>conver</w:t>
      </w:r>
      <w:r>
        <w:rPr>
          <w:sz w:val="22"/>
          <w:szCs w:val="22"/>
        </w:rPr>
        <w:t>sion of</w:t>
      </w:r>
      <w:r w:rsidRPr="00605561">
        <w:rPr>
          <w:sz w:val="22"/>
          <w:szCs w:val="22"/>
        </w:rPr>
        <w:t xml:space="preserve"> forest land to industrial agriculture, rubber, and other plantations </w:t>
      </w:r>
      <w:r w:rsidRPr="00605561">
        <w:rPr>
          <w:sz w:val="22"/>
          <w:szCs w:val="22"/>
        </w:rPr>
        <w:fldChar w:fldCharType="begin"/>
      </w:r>
      <w:r w:rsidRPr="00605561">
        <w:rPr>
          <w:sz w:val="22"/>
          <w:szCs w:val="22"/>
        </w:rPr>
        <w:instrText xml:space="preserve"> ADDIN EN.CITE &lt;EndNote&gt;&lt;Cite&gt;&lt;Author&gt;RGC&lt;/Author&gt;&lt;Year&gt;2005&lt;/Year&gt;&lt;RecNum&gt;1117&lt;/RecNum&gt;&lt;DisplayText&gt;(RGC 2005)&lt;/DisplayText&gt;&lt;record&gt;&lt;rec-number&gt;1117&lt;/rec-number&gt;&lt;foreign-keys&gt;&lt;key app="EN" db-id="app2xzfei0tws8epas05f2zpdasps9aaaww2" timestamp="1543339344"&gt;1117&lt;/key&gt;&lt;/foreign-keys&gt;&lt;ref-type name="Legal Rule or Regulation"&gt;50&lt;/ref-type&gt;&lt;contributors&gt;&lt;authors&gt;&lt;author&gt;RGC&lt;/author&gt;&lt;/authors&gt;&lt;secondary-authors&gt;&lt;author&gt;the Royal Government of Cambodia&lt;/author&gt;&lt;/secondary-authors&gt;&lt;/contributors&gt;&lt;titles&gt;&lt;title&gt;Sub-decree on Economic Land Concessions&lt;/title&gt;&lt;/titles&gt;&lt;volume&gt;146 ANK/BK 27/12 2005&lt;/volume&gt;&lt;dates&gt;&lt;year&gt;2005&lt;/year&gt;&lt;/dates&gt;&lt;pub-location&gt;Phnom Penh&lt;/pub-location&gt;&lt;urls&gt;&lt;/urls&gt;&lt;/record&gt;&lt;/Cite&gt;&lt;/EndNote&gt;</w:instrText>
      </w:r>
      <w:r w:rsidRPr="00605561">
        <w:rPr>
          <w:sz w:val="22"/>
          <w:szCs w:val="22"/>
        </w:rPr>
        <w:fldChar w:fldCharType="separate"/>
      </w:r>
      <w:r w:rsidRPr="00605561">
        <w:rPr>
          <w:noProof/>
          <w:sz w:val="22"/>
          <w:szCs w:val="22"/>
        </w:rPr>
        <w:t>(RGC 2005)</w:t>
      </w:r>
      <w:r w:rsidRPr="00605561">
        <w:rPr>
          <w:sz w:val="22"/>
          <w:szCs w:val="22"/>
        </w:rPr>
        <w:fldChar w:fldCharType="end"/>
      </w:r>
      <w:del w:id="278" w:author="Iben Nathan" w:date="2019-03-02T14:57:00Z">
        <w:r w:rsidRPr="00605561" w:rsidDel="00003935">
          <w:rPr>
            <w:sz w:val="22"/>
            <w:szCs w:val="22"/>
          </w:rPr>
          <w:delText xml:space="preserve">. </w:delText>
        </w:r>
        <w:r w:rsidR="005C1849" w:rsidRPr="00605561" w:rsidDel="00003935">
          <w:rPr>
            <w:sz w:val="22"/>
            <w:szCs w:val="22"/>
          </w:rPr>
          <w:delText>However</w:delText>
        </w:r>
        <w:r w:rsidR="000830B8" w:rsidDel="00003935">
          <w:rPr>
            <w:sz w:val="22"/>
            <w:szCs w:val="22"/>
          </w:rPr>
          <w:delText xml:space="preserve"> </w:delText>
        </w:r>
        <w:r w:rsidR="0093238F" w:rsidDel="00003935">
          <w:rPr>
            <w:sz w:val="22"/>
            <w:szCs w:val="22"/>
          </w:rPr>
          <w:delText xml:space="preserve">non-timber </w:delText>
        </w:r>
        <w:r w:rsidR="00A14CE8" w:rsidRPr="00605561" w:rsidDel="00003935">
          <w:rPr>
            <w:sz w:val="22"/>
            <w:szCs w:val="22"/>
          </w:rPr>
          <w:delText>economic</w:delText>
        </w:r>
        <w:r w:rsidR="00763C18" w:rsidRPr="00605561" w:rsidDel="00003935">
          <w:rPr>
            <w:sz w:val="22"/>
            <w:szCs w:val="22"/>
          </w:rPr>
          <w:delText xml:space="preserve"> </w:delText>
        </w:r>
        <w:r w:rsidR="007F341D" w:rsidRPr="00605561" w:rsidDel="00003935">
          <w:rPr>
            <w:sz w:val="22"/>
            <w:szCs w:val="22"/>
          </w:rPr>
          <w:delText>concessions</w:delText>
        </w:r>
        <w:r w:rsidR="00A14CE8" w:rsidRPr="00605561" w:rsidDel="00003935">
          <w:rPr>
            <w:sz w:val="22"/>
            <w:szCs w:val="22"/>
          </w:rPr>
          <w:delText xml:space="preserve"> </w:delText>
        </w:r>
        <w:r w:rsidR="0093238F" w:rsidDel="00003935">
          <w:rPr>
            <w:sz w:val="22"/>
            <w:szCs w:val="22"/>
          </w:rPr>
          <w:delText xml:space="preserve">continued during this time, </w:delText>
        </w:r>
      </w:del>
      <w:r w:rsidR="005C1849" w:rsidRPr="00605561">
        <w:rPr>
          <w:sz w:val="22"/>
          <w:szCs w:val="22"/>
        </w:rPr>
        <w:t>result</w:t>
      </w:r>
      <w:r w:rsidR="0093238F">
        <w:rPr>
          <w:sz w:val="22"/>
          <w:szCs w:val="22"/>
        </w:rPr>
        <w:t>ing</w:t>
      </w:r>
      <w:r w:rsidR="005C1849" w:rsidRPr="00605561">
        <w:rPr>
          <w:sz w:val="22"/>
          <w:szCs w:val="22"/>
        </w:rPr>
        <w:t xml:space="preserve"> in significant and widespread further </w:t>
      </w:r>
      <w:r w:rsidR="00763C18" w:rsidRPr="00605561">
        <w:rPr>
          <w:sz w:val="22"/>
          <w:szCs w:val="22"/>
        </w:rPr>
        <w:t>clear</w:t>
      </w:r>
      <w:r w:rsidR="005C1849" w:rsidRPr="00605561">
        <w:rPr>
          <w:sz w:val="22"/>
          <w:szCs w:val="22"/>
        </w:rPr>
        <w:t>ing</w:t>
      </w:r>
      <w:r w:rsidR="00A14CE8" w:rsidRPr="00605561">
        <w:rPr>
          <w:sz w:val="22"/>
          <w:szCs w:val="22"/>
        </w:rPr>
        <w:t xml:space="preserve"> </w:t>
      </w:r>
      <w:r w:rsidR="00635691" w:rsidRPr="00605561">
        <w:rPr>
          <w:sz w:val="22"/>
          <w:szCs w:val="22"/>
        </w:rPr>
        <w:t>forest</w:t>
      </w:r>
      <w:r w:rsidR="00A14CE8" w:rsidRPr="00605561">
        <w:rPr>
          <w:sz w:val="22"/>
          <w:szCs w:val="22"/>
        </w:rPr>
        <w:t xml:space="preserve">s </w:t>
      </w:r>
      <w:r w:rsidR="007F341D" w:rsidRPr="00605561">
        <w:rPr>
          <w:rFonts w:eastAsiaTheme="minorEastAsia"/>
          <w:sz w:val="22"/>
          <w:szCs w:val="22"/>
        </w:rPr>
        <w:fldChar w:fldCharType="begin"/>
      </w:r>
      <w:r w:rsidR="007F341D" w:rsidRPr="00605561">
        <w:rPr>
          <w:rFonts w:eastAsiaTheme="minorEastAsia"/>
          <w:sz w:val="22"/>
          <w:szCs w:val="22"/>
        </w:rPr>
        <w:instrText xml:space="preserve"> ADDIN EN.CITE &lt;EndNote&gt;&lt;Cite&gt;&lt;Author&gt;Observatory&lt;/Author&gt;&lt;Year&gt;2017&lt;/Year&gt;&lt;RecNum&gt;2278&lt;/RecNum&gt;&lt;DisplayText&gt;(NASA Earth Observatory 2017)&lt;/DisplayText&gt;&lt;record&gt;&lt;rec-number&gt;2278&lt;/rec-number&gt;&lt;foreign-keys&gt;&lt;key app="EN" db-id="app2xzfei0tws8epas05f2zpdasps9aaaww2" timestamp="1543401061"&gt;2278&lt;/key&gt;&lt;/foreign-keys&gt;&lt;ref-type name="Web Page"&gt;12&lt;/ref-type&gt;&lt;contributors&gt;&lt;authors&gt;&lt;author&gt;NASA Earth Observatory, &lt;/author&gt;&lt;/authors&gt;&lt;/contributors&gt;&lt;titles&gt;&lt;title&gt;Cambodia’s Forests Are Disappearing &lt;/title&gt;&lt;/titles&gt;&lt;volume&gt; 2018&lt;/volume&gt;&lt;number&gt;July 18&lt;/number&gt;&lt;dates&gt;&lt;year&gt;2017&lt;/year&gt;&lt;/dates&gt;&lt;urls&gt;&lt;related-urls&gt;&lt;url&gt;https://earthobservatory.nasa.gov/images/89413/cambodias-forests-are-disappearing &lt;/url&gt;&lt;/related-urls&gt;&lt;/urls&gt;&lt;/record&gt;&lt;/Cite&gt;&lt;/EndNote&gt;</w:instrText>
      </w:r>
      <w:r w:rsidR="007F341D" w:rsidRPr="00605561">
        <w:rPr>
          <w:rFonts w:eastAsiaTheme="minorEastAsia"/>
          <w:sz w:val="22"/>
          <w:szCs w:val="22"/>
        </w:rPr>
        <w:fldChar w:fldCharType="separate"/>
      </w:r>
      <w:r w:rsidR="007F341D" w:rsidRPr="00605561">
        <w:rPr>
          <w:rFonts w:eastAsiaTheme="minorEastAsia"/>
          <w:noProof/>
          <w:sz w:val="22"/>
          <w:szCs w:val="22"/>
        </w:rPr>
        <w:t>(NASA Earth Observatory 2017)</w:t>
      </w:r>
      <w:r w:rsidR="007F341D" w:rsidRPr="00605561">
        <w:rPr>
          <w:rFonts w:eastAsiaTheme="minorEastAsia"/>
          <w:sz w:val="22"/>
          <w:szCs w:val="22"/>
        </w:rPr>
        <w:fldChar w:fldCharType="end"/>
      </w:r>
      <w:r w:rsidR="0050669B" w:rsidRPr="00605561">
        <w:rPr>
          <w:rFonts w:eastAsiaTheme="minorEastAsia"/>
          <w:sz w:val="22"/>
          <w:szCs w:val="22"/>
        </w:rPr>
        <w:t>.</w:t>
      </w:r>
      <w:r w:rsidR="0093238F">
        <w:rPr>
          <w:rFonts w:eastAsiaTheme="minorEastAsia"/>
          <w:sz w:val="22"/>
          <w:szCs w:val="22"/>
        </w:rPr>
        <w:t xml:space="preserve"> This, in turn, and in contradiction to the </w:t>
      </w:r>
      <w:ins w:id="279" w:author="Iben Nathan" w:date="2019-03-02T14:54:00Z">
        <w:r w:rsidR="00745183">
          <w:rPr>
            <w:rFonts w:eastAsiaTheme="minorEastAsia"/>
            <w:sz w:val="22"/>
            <w:szCs w:val="22"/>
          </w:rPr>
          <w:t xml:space="preserve">ideas behind the </w:t>
        </w:r>
      </w:ins>
      <w:r w:rsidR="0093238F">
        <w:rPr>
          <w:rFonts w:eastAsiaTheme="minorEastAsia"/>
          <w:sz w:val="22"/>
          <w:szCs w:val="22"/>
        </w:rPr>
        <w:t xml:space="preserve">forest reforms, led to </w:t>
      </w:r>
      <w:del w:id="280" w:author="Iben Nathan" w:date="2019-03-02T14:58:00Z">
        <w:r w:rsidR="0093238F" w:rsidDel="00003935">
          <w:rPr>
            <w:rFonts w:eastAsiaTheme="minorEastAsia"/>
            <w:sz w:val="22"/>
            <w:szCs w:val="22"/>
          </w:rPr>
          <w:delText xml:space="preserve">continued </w:delText>
        </w:r>
      </w:del>
      <w:r w:rsidR="00A14CE8" w:rsidRPr="00605561">
        <w:rPr>
          <w:sz w:val="22"/>
          <w:szCs w:val="22"/>
        </w:rPr>
        <w:t>widespread evictions of local communities</w:t>
      </w:r>
      <w:ins w:id="281" w:author="Iben Nathan" w:date="2019-02-19T11:01:00Z">
        <w:r w:rsidR="008E0B23" w:rsidRPr="00605561">
          <w:rPr>
            <w:sz w:val="22"/>
            <w:szCs w:val="22"/>
          </w:rPr>
          <w:t xml:space="preserve"> </w:t>
        </w:r>
      </w:ins>
      <w:r w:rsidR="000F5276" w:rsidRPr="00605561">
        <w:rPr>
          <w:sz w:val="22"/>
          <w:szCs w:val="22"/>
        </w:rPr>
        <w:fldChar w:fldCharType="begin"/>
      </w:r>
      <w:r w:rsidR="000F5276" w:rsidRPr="00605561">
        <w:rPr>
          <w:sz w:val="22"/>
          <w:szCs w:val="22"/>
        </w:rPr>
        <w:instrText xml:space="preserve"> ADDIN EN.CITE &lt;EndNote&gt;&lt;Cite&gt;&lt;Author&gt;Milne&lt;/Author&gt;&lt;Year&gt;2017&lt;/Year&gt;&lt;RecNum&gt;2280&lt;/RecNum&gt;&lt;DisplayText&gt;(Milne and Mahanty 2017)&lt;/DisplayText&gt;&lt;record&gt;&lt;rec-number&gt;2280&lt;/rec-number&gt;&lt;foreign-keys&gt;&lt;key app="EN" db-id="app2xzfei0tws8epas05f2zpdasps9aaaww2" timestamp="1543402134"&gt;2280&lt;/key&gt;&lt;/foreign-keys&gt;&lt;ref-type name="Book"&gt;6&lt;/ref-type&gt;&lt;contributors&gt;&lt;authors&gt;&lt;author&gt;Milne, Sarah Alison&lt;/author&gt;&lt;author&gt;Mahanty, Sango&lt;/author&gt;&lt;/authors&gt;&lt;/contributors&gt;&lt;titles&gt;&lt;title&gt;Conservation and development in Cambodia exploring frontiers of change in nature, state and society&lt;/title&gt;&lt;/titles&gt;&lt;dates&gt;&lt;year&gt;2017&lt;/year&gt;&lt;/dates&gt;&lt;isbn&gt;9781138304956 1138304956 9780415706803 0415706807&lt;/isbn&gt;&lt;urls&gt;&lt;/urls&gt;&lt;remote-database-name&gt;/z-wcorg/&lt;/remote-database-name&gt;&lt;remote-database-provider&gt;http://worldcat.org&lt;/remote-database-provider&gt;&lt;language&gt;English&lt;/language&gt;&lt;/record&gt;&lt;/Cite&gt;&lt;/EndNote&gt;</w:instrText>
      </w:r>
      <w:r w:rsidR="000F5276" w:rsidRPr="00605561">
        <w:rPr>
          <w:sz w:val="22"/>
          <w:szCs w:val="22"/>
        </w:rPr>
        <w:fldChar w:fldCharType="separate"/>
      </w:r>
      <w:r w:rsidR="000F5276" w:rsidRPr="00605561">
        <w:rPr>
          <w:noProof/>
          <w:sz w:val="22"/>
          <w:szCs w:val="22"/>
        </w:rPr>
        <w:t>(Milne and Mahanty 2017)</w:t>
      </w:r>
      <w:r w:rsidR="000F5276" w:rsidRPr="00605561">
        <w:rPr>
          <w:sz w:val="22"/>
          <w:szCs w:val="22"/>
        </w:rPr>
        <w:fldChar w:fldCharType="end"/>
      </w:r>
      <w:r w:rsidR="000F5276" w:rsidRPr="00605561">
        <w:rPr>
          <w:sz w:val="22"/>
          <w:szCs w:val="22"/>
        </w:rPr>
        <w:t>.</w:t>
      </w:r>
      <w:r w:rsidR="00A14CE8" w:rsidRPr="00605561">
        <w:rPr>
          <w:sz w:val="22"/>
          <w:szCs w:val="22"/>
        </w:rPr>
        <w:t xml:space="preserve"> </w:t>
      </w:r>
      <w:r w:rsidR="0093238F">
        <w:rPr>
          <w:sz w:val="22"/>
          <w:szCs w:val="22"/>
        </w:rPr>
        <w:t xml:space="preserve">Hence, </w:t>
      </w:r>
      <w:r w:rsidR="00A14CE8" w:rsidRPr="00605561">
        <w:rPr>
          <w:sz w:val="22"/>
          <w:szCs w:val="22"/>
        </w:rPr>
        <w:t>the economic concessions</w:t>
      </w:r>
      <w:r w:rsidR="005C1849" w:rsidRPr="00605561">
        <w:rPr>
          <w:sz w:val="22"/>
          <w:szCs w:val="22"/>
        </w:rPr>
        <w:t xml:space="preserve"> </w:t>
      </w:r>
      <w:del w:id="282" w:author="Iben Nathan" w:date="2019-03-02T14:56:00Z">
        <w:r w:rsidR="0093238F" w:rsidDel="00745183">
          <w:rPr>
            <w:sz w:val="22"/>
            <w:szCs w:val="22"/>
          </w:rPr>
          <w:delText xml:space="preserve">– which stemmed in part by the </w:delText>
        </w:r>
        <w:commentRangeStart w:id="283"/>
        <w:r w:rsidR="0093238F" w:rsidDel="00745183">
          <w:rPr>
            <w:sz w:val="22"/>
            <w:szCs w:val="22"/>
          </w:rPr>
          <w:delText xml:space="preserve">unbridled overexpansion </w:delText>
        </w:r>
        <w:commentRangeEnd w:id="283"/>
        <w:r w:rsidR="00745183" w:rsidDel="00745183">
          <w:rPr>
            <w:rStyle w:val="CommentReference"/>
            <w:rFonts w:asciiTheme="minorHAnsi" w:eastAsiaTheme="minorEastAsia" w:hAnsiTheme="minorHAnsi" w:cstheme="minorBidi"/>
            <w:lang w:eastAsia="en-US"/>
          </w:rPr>
          <w:commentReference w:id="283"/>
        </w:r>
        <w:r w:rsidR="0093238F" w:rsidDel="00745183">
          <w:rPr>
            <w:sz w:val="22"/>
            <w:szCs w:val="22"/>
          </w:rPr>
          <w:delText>of forest concessions to promote economic growth that led to massive declines in forest fibre and use,</w:delText>
        </w:r>
      </w:del>
      <w:del w:id="284" w:author="Iben Nathan" w:date="2019-03-02T14:58:00Z">
        <w:r w:rsidR="0093238F" w:rsidDel="00003935">
          <w:rPr>
            <w:sz w:val="22"/>
            <w:szCs w:val="22"/>
          </w:rPr>
          <w:delText xml:space="preserve"> </w:delText>
        </w:r>
        <w:commentRangeStart w:id="285"/>
        <w:r w:rsidR="0093238F" w:rsidDel="00003935">
          <w:rPr>
            <w:sz w:val="22"/>
            <w:szCs w:val="22"/>
          </w:rPr>
          <w:delText>th</w:delText>
        </w:r>
        <w:r w:rsidR="005A651F" w:rsidDel="00003935">
          <w:rPr>
            <w:sz w:val="22"/>
            <w:szCs w:val="22"/>
          </w:rPr>
          <w:delText>at th</w:delText>
        </w:r>
        <w:r w:rsidR="0093238F" w:rsidDel="00003935">
          <w:rPr>
            <w:sz w:val="22"/>
            <w:szCs w:val="22"/>
          </w:rPr>
          <w:delText xml:space="preserve">en reinforced </w:delText>
        </w:r>
        <w:r w:rsidR="005C1849" w:rsidRPr="00605561" w:rsidDel="00003935">
          <w:rPr>
            <w:sz w:val="22"/>
            <w:szCs w:val="22"/>
          </w:rPr>
          <w:delText>a broader set of good governance efforts</w:delText>
        </w:r>
        <w:commentRangeEnd w:id="285"/>
        <w:r w:rsidR="00745183" w:rsidDel="00003935">
          <w:rPr>
            <w:rStyle w:val="CommentReference"/>
            <w:rFonts w:asciiTheme="minorHAnsi" w:eastAsiaTheme="minorEastAsia" w:hAnsiTheme="minorHAnsi" w:cstheme="minorBidi"/>
            <w:lang w:eastAsia="en-US"/>
          </w:rPr>
          <w:commentReference w:id="285"/>
        </w:r>
      </w:del>
      <w:r w:rsidR="005C1849" w:rsidRPr="00605561">
        <w:rPr>
          <w:sz w:val="22"/>
          <w:szCs w:val="22"/>
        </w:rPr>
        <w:t xml:space="preserve"> </w:t>
      </w:r>
      <w:ins w:id="286" w:author="Iben Nathan" w:date="2019-03-02T14:58:00Z">
        <w:r w:rsidR="00003935">
          <w:rPr>
            <w:sz w:val="22"/>
            <w:szCs w:val="22"/>
          </w:rPr>
          <w:t xml:space="preserve">possibly </w:t>
        </w:r>
      </w:ins>
      <w:r w:rsidR="005C1849" w:rsidRPr="00605561">
        <w:rPr>
          <w:sz w:val="22"/>
          <w:szCs w:val="22"/>
        </w:rPr>
        <w:t xml:space="preserve">focused on </w:t>
      </w:r>
      <w:r w:rsidR="0093238F">
        <w:rPr>
          <w:sz w:val="22"/>
          <w:szCs w:val="22"/>
        </w:rPr>
        <w:t xml:space="preserve">diversifying </w:t>
      </w:r>
      <w:r w:rsidR="005C1849" w:rsidRPr="00605561">
        <w:rPr>
          <w:sz w:val="22"/>
          <w:szCs w:val="22"/>
        </w:rPr>
        <w:t xml:space="preserve">growth </w:t>
      </w:r>
      <w:r w:rsidR="0093238F">
        <w:rPr>
          <w:sz w:val="22"/>
          <w:szCs w:val="22"/>
        </w:rPr>
        <w:t xml:space="preserve">beyond forests, resulting in </w:t>
      </w:r>
      <w:r w:rsidR="00A14CE8" w:rsidRPr="00605561">
        <w:rPr>
          <w:sz w:val="22"/>
          <w:szCs w:val="22"/>
        </w:rPr>
        <w:t>worsened environmental and livelihood problems.</w:t>
      </w:r>
      <w:r w:rsidR="005C1849" w:rsidRPr="00605561">
        <w:rPr>
          <w:sz w:val="22"/>
          <w:szCs w:val="22"/>
        </w:rPr>
        <w:t xml:space="preserve"> </w:t>
      </w:r>
    </w:p>
    <w:p w14:paraId="6038E7F1" w14:textId="77777777" w:rsidR="0093238F" w:rsidRDefault="0093238F" w:rsidP="00DC3F22">
      <w:pPr>
        <w:widowControl w:val="0"/>
        <w:contextualSpacing/>
        <w:mirrorIndents/>
        <w:rPr>
          <w:sz w:val="22"/>
          <w:szCs w:val="22"/>
          <w:shd w:val="clear" w:color="auto" w:fill="FFFFFF"/>
        </w:rPr>
      </w:pPr>
    </w:p>
    <w:p w14:paraId="0226F294" w14:textId="77777777" w:rsidR="00CB50F9" w:rsidDel="00003935" w:rsidRDefault="006852EA" w:rsidP="006852EA">
      <w:pPr>
        <w:widowControl w:val="0"/>
        <w:ind w:firstLine="720"/>
        <w:contextualSpacing/>
        <w:mirrorIndents/>
        <w:rPr>
          <w:del w:id="287" w:author="Iben Nathan" w:date="2019-03-02T15:00:00Z"/>
          <w:sz w:val="22"/>
          <w:szCs w:val="22"/>
        </w:rPr>
      </w:pPr>
      <w:r>
        <w:rPr>
          <w:sz w:val="22"/>
          <w:szCs w:val="22"/>
          <w:shd w:val="clear" w:color="auto" w:fill="FFFFFF"/>
        </w:rPr>
        <w:t xml:space="preserve">These trends are exacerbated by </w:t>
      </w:r>
      <w:r w:rsidR="00595F84">
        <w:rPr>
          <w:sz w:val="22"/>
          <w:szCs w:val="22"/>
          <w:shd w:val="clear" w:color="auto" w:fill="FFFFFF"/>
        </w:rPr>
        <w:t xml:space="preserve">contradictory rules and jurisdictional competition. </w:t>
      </w:r>
      <w:r w:rsidR="00595F84" w:rsidRPr="00605561">
        <w:rPr>
          <w:sz w:val="22"/>
          <w:szCs w:val="22"/>
        </w:rPr>
        <w:t xml:space="preserve">For example, although the Ministry of Agriculture, Forestry, and Fishery (MAFF) </w:t>
      </w:r>
      <w:r w:rsidR="00595F84">
        <w:rPr>
          <w:sz w:val="22"/>
          <w:szCs w:val="22"/>
        </w:rPr>
        <w:t xml:space="preserve">has </w:t>
      </w:r>
      <w:r w:rsidR="00595F84" w:rsidRPr="00605561">
        <w:rPr>
          <w:sz w:val="22"/>
          <w:szCs w:val="22"/>
        </w:rPr>
        <w:t xml:space="preserve">the formal authority to grant economic concessions </w:t>
      </w:r>
      <w:r w:rsidR="00595F84">
        <w:rPr>
          <w:sz w:val="22"/>
          <w:szCs w:val="22"/>
        </w:rPr>
        <w:t xml:space="preserve">following </w:t>
      </w:r>
      <w:r w:rsidR="00595F84" w:rsidRPr="00605561">
        <w:rPr>
          <w:sz w:val="22"/>
          <w:szCs w:val="22"/>
        </w:rPr>
        <w:t>bureaucratic reforms in the beginning of the 2000s</w:t>
      </w:r>
      <w:r w:rsidR="00595F84">
        <w:rPr>
          <w:sz w:val="22"/>
          <w:szCs w:val="22"/>
        </w:rPr>
        <w:t>.</w:t>
      </w:r>
      <w:r w:rsidR="00595F84" w:rsidRPr="00605561">
        <w:rPr>
          <w:rStyle w:val="EndnoteReference"/>
          <w:sz w:val="22"/>
          <w:szCs w:val="22"/>
        </w:rPr>
        <w:endnoteReference w:id="13"/>
      </w:r>
      <w:r w:rsidR="00595F84" w:rsidRPr="00605561">
        <w:rPr>
          <w:sz w:val="22"/>
          <w:szCs w:val="22"/>
        </w:rPr>
        <w:t xml:space="preserve"> </w:t>
      </w:r>
      <w:r w:rsidR="00595F84">
        <w:rPr>
          <w:sz w:val="22"/>
          <w:szCs w:val="22"/>
        </w:rPr>
        <w:t xml:space="preserve">However </w:t>
      </w:r>
      <w:r w:rsidR="00595F84" w:rsidRPr="00605561">
        <w:rPr>
          <w:sz w:val="22"/>
          <w:szCs w:val="22"/>
        </w:rPr>
        <w:t xml:space="preserve">the Ministry of Environment (MoE) </w:t>
      </w:r>
      <w:r w:rsidR="00595F84">
        <w:rPr>
          <w:sz w:val="22"/>
          <w:szCs w:val="22"/>
        </w:rPr>
        <w:t xml:space="preserve">and other agencies </w:t>
      </w:r>
      <w:r w:rsidR="00595F84" w:rsidRPr="00605561">
        <w:rPr>
          <w:sz w:val="22"/>
          <w:szCs w:val="22"/>
        </w:rPr>
        <w:t xml:space="preserve">have ignored this formal requirement </w:t>
      </w:r>
      <w:r>
        <w:rPr>
          <w:sz w:val="22"/>
          <w:szCs w:val="22"/>
        </w:rPr>
        <w:t xml:space="preserve">by </w:t>
      </w:r>
      <w:r w:rsidR="00595F84" w:rsidRPr="00605561">
        <w:rPr>
          <w:sz w:val="22"/>
          <w:szCs w:val="22"/>
        </w:rPr>
        <w:t>also grant</w:t>
      </w:r>
      <w:ins w:id="288" w:author="Iben Nathan" w:date="2019-03-02T14:59:00Z">
        <w:r w:rsidR="00003935">
          <w:rPr>
            <w:sz w:val="22"/>
            <w:szCs w:val="22"/>
          </w:rPr>
          <w:t>ing</w:t>
        </w:r>
      </w:ins>
      <w:del w:id="289" w:author="Iben Nathan" w:date="2019-03-02T14:59:00Z">
        <w:r w:rsidR="00595F84" w:rsidRPr="00605561" w:rsidDel="00003935">
          <w:rPr>
            <w:sz w:val="22"/>
            <w:szCs w:val="22"/>
          </w:rPr>
          <w:delText xml:space="preserve">ed </w:delText>
        </w:r>
      </w:del>
      <w:ins w:id="290" w:author="Iben Nathan" w:date="2019-03-02T14:59:00Z">
        <w:r w:rsidR="00003935">
          <w:rPr>
            <w:sz w:val="22"/>
            <w:szCs w:val="22"/>
          </w:rPr>
          <w:t xml:space="preserve"> </w:t>
        </w:r>
      </w:ins>
      <w:r w:rsidR="00595F84" w:rsidRPr="00605561">
        <w:rPr>
          <w:sz w:val="22"/>
          <w:szCs w:val="22"/>
        </w:rPr>
        <w:t xml:space="preserve">formal concessions </w:t>
      </w:r>
      <w:r w:rsidR="00595F84" w:rsidRPr="00605561">
        <w:rPr>
          <w:sz w:val="22"/>
          <w:szCs w:val="22"/>
        </w:rPr>
        <w:fldChar w:fldCharType="begin"/>
      </w:r>
      <w:r w:rsidR="00595F84" w:rsidRPr="00605561">
        <w:rPr>
          <w:sz w:val="22"/>
          <w:szCs w:val="22"/>
        </w:rPr>
        <w:instrText xml:space="preserve"> ADDIN EN.CITE &lt;EndNote&gt;&lt;Cite&gt;&lt;Author&gt;Neef&lt;/Author&gt;&lt;Year&gt;2014&lt;/Year&gt;&lt;RecNum&gt;2373&lt;/RecNum&gt;&lt;DisplayText&gt;(Neef and Oldenburg 2014)&lt;/DisplayText&gt;&lt;record&gt;&lt;rec-number&gt;2373&lt;/rec-number&gt;&lt;foreign-keys&gt;&lt;key app="EN" db-id="app2xzfei0tws8epas05f2zpdasps9aaaww2" timestamp="1543408625"&gt;2373&lt;/key&gt;&lt;/foreign-keys&gt;&lt;ref-type name="Journal Article"&gt;17&lt;/ref-type&gt;&lt;contributors&gt;&lt;authors&gt;&lt;author&gt;Neef, A.&lt;/author&gt;&lt;author&gt;Oldenburg, C.&lt;/author&gt;&lt;/authors&gt;&lt;/contributors&gt;&lt;titles&gt;&lt;title&gt;Reversing land grabs or aggravating tenure insecurity? Competing perspectives on economic land concessions and land titling in Cambodia&lt;/title&gt;&lt;secondary-title&gt;Law Dev. Rev. Law and Development Review&lt;/secondary-title&gt;&lt;/titles&gt;&lt;periodical&gt;&lt;full-title&gt;Law Dev. Rev. Law and Development Review&lt;/full-title&gt;&lt;/periodical&gt;&lt;pages&gt;49-77&lt;/pages&gt;&lt;volume&gt;7&lt;/volume&gt;&lt;number&gt;1&lt;/number&gt;&lt;dates&gt;&lt;year&gt;2014&lt;/year&gt;&lt;/dates&gt;&lt;urls&gt;&lt;/urls&gt;&lt;remote-database-name&gt;/z-wcorg/&lt;/remote-database-name&gt;&lt;remote-database-provider&gt;http://worldcat.org&lt;/remote-database-provider&gt;&lt;language&gt;English&lt;/language&gt;&lt;/record&gt;&lt;/Cite&gt;&lt;/EndNote&gt;</w:instrText>
      </w:r>
      <w:r w:rsidR="00595F84" w:rsidRPr="00605561">
        <w:rPr>
          <w:sz w:val="22"/>
          <w:szCs w:val="22"/>
        </w:rPr>
        <w:fldChar w:fldCharType="separate"/>
      </w:r>
      <w:r w:rsidR="00595F84" w:rsidRPr="00605561">
        <w:rPr>
          <w:noProof/>
          <w:sz w:val="22"/>
          <w:szCs w:val="22"/>
        </w:rPr>
        <w:t>(Neef and Oldenburg 2014)</w:t>
      </w:r>
      <w:r w:rsidR="00595F84" w:rsidRPr="00605561">
        <w:rPr>
          <w:sz w:val="22"/>
          <w:szCs w:val="22"/>
        </w:rPr>
        <w:fldChar w:fldCharType="end"/>
      </w:r>
      <w:r w:rsidR="00595F84" w:rsidRPr="00605561">
        <w:rPr>
          <w:sz w:val="22"/>
          <w:szCs w:val="22"/>
        </w:rPr>
        <w:t xml:space="preserve">. And, while concessions granting by a Minister requires approval from the relevant Provincial Governors and the Prime Minister’s office, there is no approval process from lower levels of the Ministries, such as MAFF’s Forest Administration, which is responsible for overseeing the development of management plans for production forest, or MoE’s general department, which is responsible for protected forest  </w:t>
      </w:r>
      <w:r w:rsidR="00595F84" w:rsidRPr="00605561">
        <w:rPr>
          <w:sz w:val="22"/>
          <w:szCs w:val="22"/>
        </w:rPr>
        <w:fldChar w:fldCharType="begin"/>
      </w:r>
      <w:r w:rsidR="00595F84" w:rsidRPr="00605561">
        <w:rPr>
          <w:sz w:val="22"/>
          <w:szCs w:val="22"/>
        </w:rPr>
        <w:instrText xml:space="preserve"> ADDIN EN.CITE &lt;EndNote&gt;&lt;Cite&gt;&lt;Author&gt;RGC&lt;/Author&gt;&lt;Year&gt;2005&lt;/Year&gt;&lt;RecNum&gt;1117&lt;/RecNum&gt;&lt;DisplayText&gt;(RGC 2005)&lt;/DisplayText&gt;&lt;record&gt;&lt;rec-number&gt;1117&lt;/rec-number&gt;&lt;foreign-keys&gt;&lt;key app="EN" db-id="app2xzfei0tws8epas05f2zpdasps9aaaww2" timestamp="1543339344"&gt;1117&lt;/key&gt;&lt;/foreign-keys&gt;&lt;ref-type name="Legal Rule or Regulation"&gt;50&lt;/ref-type&gt;&lt;contributors&gt;&lt;authors&gt;&lt;author&gt;RGC&lt;/author&gt;&lt;/authors&gt;&lt;secondary-authors&gt;&lt;author&gt;the Royal Government of Cambodia&lt;/author&gt;&lt;/secondary-authors&gt;&lt;/contributors&gt;&lt;titles&gt;&lt;title&gt;Sub-decree on Economic Land Concessions&lt;/title&gt;&lt;/titles&gt;&lt;volume&gt;146 ANK/BK 27/12 2005&lt;/volume&gt;&lt;dates&gt;&lt;year&gt;2005&lt;/year&gt;&lt;/dates&gt;&lt;pub-location&gt;Phnom Penh&lt;/pub-location&gt;&lt;urls&gt;&lt;/urls&gt;&lt;/record&gt;&lt;/Cite&gt;&lt;/EndNote&gt;</w:instrText>
      </w:r>
      <w:r w:rsidR="00595F84" w:rsidRPr="00605561">
        <w:rPr>
          <w:sz w:val="22"/>
          <w:szCs w:val="22"/>
        </w:rPr>
        <w:fldChar w:fldCharType="separate"/>
      </w:r>
      <w:r w:rsidR="00595F84" w:rsidRPr="00605561">
        <w:rPr>
          <w:noProof/>
          <w:sz w:val="22"/>
          <w:szCs w:val="22"/>
        </w:rPr>
        <w:t>(RGC 2005)</w:t>
      </w:r>
      <w:r w:rsidR="00595F84" w:rsidRPr="00605561">
        <w:rPr>
          <w:sz w:val="22"/>
          <w:szCs w:val="22"/>
        </w:rPr>
        <w:fldChar w:fldCharType="end"/>
      </w:r>
      <w:r w:rsidR="00595F84" w:rsidRPr="00605561">
        <w:rPr>
          <w:sz w:val="22"/>
          <w:szCs w:val="22"/>
        </w:rPr>
        <w:t xml:space="preserve">. </w:t>
      </w:r>
      <w:r w:rsidR="00CB50F9">
        <w:rPr>
          <w:sz w:val="22"/>
          <w:szCs w:val="22"/>
        </w:rPr>
        <w:t xml:space="preserve">Similarly, </w:t>
      </w:r>
      <w:r w:rsidR="00CB50F9" w:rsidRPr="00272BD8">
        <w:rPr>
          <w:sz w:val="22"/>
          <w:szCs w:val="22"/>
        </w:rPr>
        <w:t xml:space="preserve">local administrative units within MAFF and MoE </w:t>
      </w:r>
      <w:r w:rsidR="00CB50F9">
        <w:rPr>
          <w:sz w:val="22"/>
          <w:szCs w:val="22"/>
        </w:rPr>
        <w:t xml:space="preserve">dealing with forest plans and forest protection </w:t>
      </w:r>
      <w:r w:rsidR="00CB50F9" w:rsidRPr="00272BD8">
        <w:rPr>
          <w:sz w:val="22"/>
          <w:szCs w:val="22"/>
        </w:rPr>
        <w:t>profoundly lack</w:t>
      </w:r>
      <w:r w:rsidR="00CB50F9">
        <w:rPr>
          <w:sz w:val="22"/>
          <w:szCs w:val="22"/>
        </w:rPr>
        <w:t>ed</w:t>
      </w:r>
      <w:r w:rsidR="00CB50F9" w:rsidRPr="00272BD8">
        <w:rPr>
          <w:sz w:val="22"/>
          <w:szCs w:val="22"/>
        </w:rPr>
        <w:t xml:space="preserve"> financial resources, and technical knowledge, to ensure </w:t>
      </w:r>
      <w:r w:rsidR="00CB50F9">
        <w:rPr>
          <w:sz w:val="22"/>
          <w:szCs w:val="22"/>
        </w:rPr>
        <w:t>enforce whatever problems the government agencies deemed important.</w:t>
      </w:r>
      <w:ins w:id="291" w:author="Iben Nathan" w:date="2019-03-02T15:00:00Z">
        <w:r w:rsidR="00003935">
          <w:rPr>
            <w:sz w:val="22"/>
            <w:szCs w:val="22"/>
          </w:rPr>
          <w:t xml:space="preserve"> </w:t>
        </w:r>
      </w:ins>
    </w:p>
    <w:p w14:paraId="2B34CC11" w14:textId="77777777" w:rsidR="00CB50F9" w:rsidRDefault="00CB50F9" w:rsidP="00867D58">
      <w:pPr>
        <w:widowControl w:val="0"/>
        <w:ind w:firstLine="720"/>
        <w:contextualSpacing/>
        <w:mirrorIndents/>
        <w:rPr>
          <w:sz w:val="22"/>
          <w:szCs w:val="22"/>
        </w:rPr>
      </w:pPr>
    </w:p>
    <w:p w14:paraId="238579C7" w14:textId="77777777" w:rsidR="00003935" w:rsidRDefault="00595F84" w:rsidP="006852EA">
      <w:pPr>
        <w:widowControl w:val="0"/>
        <w:ind w:firstLine="720"/>
        <w:contextualSpacing/>
        <w:mirrorIndents/>
        <w:rPr>
          <w:ins w:id="292" w:author="Iben Nathan" w:date="2019-03-02T15:00:00Z"/>
          <w:sz w:val="22"/>
          <w:szCs w:val="22"/>
        </w:rPr>
      </w:pPr>
      <w:r w:rsidRPr="00605561">
        <w:rPr>
          <w:sz w:val="22"/>
          <w:szCs w:val="22"/>
        </w:rPr>
        <w:t>As a result, concessions granting has conflicted with, and trumped,</w:t>
      </w:r>
      <w:r w:rsidRPr="00605561" w:rsidDel="00A34DD2">
        <w:rPr>
          <w:sz w:val="22"/>
          <w:szCs w:val="22"/>
        </w:rPr>
        <w:t xml:space="preserve"> </w:t>
      </w:r>
      <w:r w:rsidRPr="00605561">
        <w:rPr>
          <w:sz w:val="22"/>
          <w:szCs w:val="22"/>
        </w:rPr>
        <w:t xml:space="preserve">local forestry plans and protected areas designations. </w:t>
      </w:r>
    </w:p>
    <w:p w14:paraId="529D8A5A" w14:textId="77777777" w:rsidR="00595F84" w:rsidRPr="006852EA" w:rsidRDefault="00595F84" w:rsidP="006852EA">
      <w:pPr>
        <w:widowControl w:val="0"/>
        <w:ind w:firstLine="720"/>
        <w:contextualSpacing/>
        <w:mirrorIndents/>
        <w:rPr>
          <w:sz w:val="22"/>
          <w:szCs w:val="22"/>
          <w:shd w:val="clear" w:color="auto" w:fill="FFFFFF"/>
        </w:rPr>
      </w:pPr>
      <w:r w:rsidRPr="00605561">
        <w:rPr>
          <w:sz w:val="22"/>
          <w:szCs w:val="22"/>
        </w:rPr>
        <w:lastRenderedPageBreak/>
        <w:t>Perhaps even more challenging is the informal and formal role the Military</w:t>
      </w:r>
      <w:r w:rsidRPr="00605561" w:rsidDel="003A209E">
        <w:rPr>
          <w:sz w:val="22"/>
          <w:szCs w:val="22"/>
        </w:rPr>
        <w:t xml:space="preserve"> </w:t>
      </w:r>
      <w:r w:rsidRPr="00605561">
        <w:rPr>
          <w:sz w:val="22"/>
          <w:szCs w:val="22"/>
        </w:rPr>
        <w:t>plays in contributing to interagency conflict and confusion.</w:t>
      </w:r>
      <w:r w:rsidRPr="00605561">
        <w:rPr>
          <w:sz w:val="22"/>
          <w:szCs w:val="22"/>
          <w:lang w:val="en-GB"/>
        </w:rPr>
        <w:t xml:space="preserve"> For example, local military units have regularly been found to overrule the Forest Administration and local communities by simply entering and clearing community forests for their own gain </w:t>
      </w:r>
      <w:r w:rsidRPr="00605561">
        <w:rPr>
          <w:sz w:val="22"/>
          <w:szCs w:val="22"/>
          <w:lang w:val="en-GB"/>
        </w:rPr>
        <w:fldChar w:fldCharType="begin"/>
      </w:r>
      <w:r w:rsidRPr="00605561">
        <w:rPr>
          <w:sz w:val="22"/>
          <w:szCs w:val="22"/>
          <w:lang w:val="en-GB"/>
        </w:rPr>
        <w:instrText xml:space="preserve"> ADDIN EN.CITE &lt;EndNote&gt;&lt;Cite&gt;&lt;Author&gt;Un&lt;/Author&gt;&lt;Year&gt;2009&lt;/Year&gt;&lt;RecNum&gt;343&lt;/RecNum&gt;&lt;DisplayText&gt;(Un and So 2009, Schoenberger 2017)&lt;/DisplayText&gt;&lt;record&gt;&lt;rec-number&gt;343&lt;/rec-number&gt;&lt;foreign-keys&gt;&lt;key app="EN" db-id="app2xzfei0tws8epas05f2zpdasps9aaaww2" timestamp="1543338991"&gt;343&lt;/key&gt;&lt;/foreign-keys&gt;&lt;ref-type name="Journal Article"&gt;17&lt;/ref-type&gt;&lt;contributors&gt;&lt;authors&gt;&lt;author&gt;Un, Kheang  &lt;/author&gt;&lt;author&gt;So, Sobunthoeun &lt;/author&gt;&lt;/authors&gt;&lt;/contributors&gt;&lt;titles&gt;&lt;title&gt;Politics of Natural Resource Use in Cambodia&lt;/title&gt;&lt;secondary-title&gt;Asian Affairs&lt;/secondary-title&gt;&lt;/titles&gt;&lt;periodical&gt;&lt;full-title&gt;Asian Affairs&lt;/full-title&gt;&lt;/periodical&gt;&lt;pages&gt;123-138&lt;/pages&gt;&lt;dates&gt;&lt;year&gt;2009&lt;/year&gt;&lt;/dates&gt;&lt;urls&gt;&lt;/urls&gt;&lt;/record&gt;&lt;/Cite&gt;&lt;Cite&gt;&lt;Author&gt;Schoenberger&lt;/Author&gt;&lt;Year&gt;2017&lt;/Year&gt;&lt;RecNum&gt;2382&lt;/RecNum&gt;&lt;record&gt;&lt;rec-number&gt;2382&lt;/rec-number&gt;&lt;foreign-keys&gt;&lt;key app="EN" db-id="app2xzfei0tws8epas05f2zpdasps9aaaww2" timestamp="1543410870"&gt;2382&lt;/key&gt;&lt;/foreign-keys&gt;&lt;ref-type name="Journal Article"&gt;17&lt;/ref-type&gt;&lt;contributors&gt;&lt;authors&gt;&lt;author&gt;Schoenberger, Laura&lt;/author&gt;&lt;/authors&gt;&lt;/contributors&gt;&lt;titles&gt;&lt;title&gt;Struggling against excuses: winning back land in Cambodia&lt;/title&gt;&lt;secondary-title&gt;Journal of peasant studies&lt;/secondary-title&gt;&lt;/titles&gt;&lt;periodical&gt;&lt;full-title&gt;Journal of Peasant Studies&lt;/full-title&gt;&lt;/periodical&gt;&lt;pages&gt;933-953&lt;/pages&gt;&lt;volume&gt;44&lt;/volume&gt;&lt;number&gt;4&lt;/number&gt;&lt;dates&gt;&lt;year&gt;2017&lt;/year&gt;&lt;/dates&gt;&lt;isbn&gt;0306-6150&lt;/isbn&gt;&lt;urls&gt;&lt;/urls&gt;&lt;remote-database-name&gt;/z-wcorg/&lt;/remote-database-name&gt;&lt;remote-database-provider&gt;http://worldcat.org&lt;/remote-database-provider&gt;&lt;language&gt;English&lt;/language&gt;&lt;/record&gt;&lt;/Cite&gt;&lt;/EndNote&gt;</w:instrText>
      </w:r>
      <w:r w:rsidRPr="00605561">
        <w:rPr>
          <w:sz w:val="22"/>
          <w:szCs w:val="22"/>
          <w:lang w:val="en-GB"/>
        </w:rPr>
        <w:fldChar w:fldCharType="separate"/>
      </w:r>
      <w:r w:rsidRPr="00605561">
        <w:rPr>
          <w:noProof/>
          <w:sz w:val="22"/>
          <w:szCs w:val="22"/>
          <w:lang w:val="en-GB"/>
        </w:rPr>
        <w:t>(Un and So 2009, Schoenberger 2017)</w:t>
      </w:r>
      <w:r w:rsidRPr="00605561">
        <w:rPr>
          <w:sz w:val="22"/>
          <w:szCs w:val="22"/>
          <w:lang w:val="en-GB"/>
        </w:rPr>
        <w:fldChar w:fldCharType="end"/>
      </w:r>
      <w:r w:rsidRPr="00605561">
        <w:rPr>
          <w:sz w:val="22"/>
          <w:szCs w:val="22"/>
          <w:lang w:val="en-GB"/>
        </w:rPr>
        <w:t>.</w:t>
      </w:r>
      <w:r w:rsidRPr="00605561">
        <w:rPr>
          <w:rStyle w:val="EndnoteReference"/>
          <w:rFonts w:eastAsiaTheme="minorEastAsia"/>
          <w:sz w:val="22"/>
          <w:szCs w:val="22"/>
          <w:lang w:val="en-GB"/>
        </w:rPr>
        <w:endnoteReference w:id="14"/>
      </w:r>
      <w:r w:rsidRPr="00605561">
        <w:rPr>
          <w:sz w:val="22"/>
          <w:szCs w:val="22"/>
          <w:lang w:val="en-GB"/>
        </w:rPr>
        <w:t xml:space="preserve"> </w:t>
      </w:r>
      <w:r w:rsidRPr="00605561">
        <w:rPr>
          <w:sz w:val="22"/>
          <w:szCs w:val="22"/>
        </w:rPr>
        <w:t>At the same time this fragmentation story</w:t>
      </w:r>
      <w:r>
        <w:rPr>
          <w:sz w:val="22"/>
          <w:szCs w:val="22"/>
        </w:rPr>
        <w:t xml:space="preserve"> is countervailed by the constitutional provisions common in many developing countries that all forest land belongs to the state. As a result, efforts to promote economic growth through large scale concessions generally have greater institutional authority than efforts to foster local claims to customary rights </w:t>
      </w:r>
      <w:r>
        <w:rPr>
          <w:sz w:val="22"/>
          <w:szCs w:val="22"/>
        </w:rPr>
        <w:fldChar w:fldCharType="begin"/>
      </w:r>
      <w:r>
        <w:rPr>
          <w:sz w:val="22"/>
          <w:szCs w:val="22"/>
        </w:rPr>
        <w:instrText xml:space="preserve"> ADDIN EN.CITE &lt;EndNote&gt;&lt;Cite&gt;&lt;Author&gt;RGC&lt;/Author&gt;&lt;Year&gt;2001&lt;/Year&gt;&lt;RecNum&gt;508&lt;/RecNum&gt;&lt;DisplayText&gt;(RGC 2001a, Schoenberger 2017)&lt;/DisplayText&gt;&lt;record&gt;&lt;rec-number&gt;508&lt;/rec-number&gt;&lt;foreign-keys&gt;&lt;key app="EN" db-id="app2xzfei0tws8epas05f2zpdasps9aaaww2" timestamp="1543338994"&gt;508&lt;/key&gt;&lt;/foreign-keys&gt;&lt;ref-type name="Legal Rule or Regulation"&gt;50&lt;/ref-type&gt;&lt;contributors&gt;&lt;authors&gt;&lt;author&gt;RGC&lt;/author&gt;&lt;/authors&gt;&lt;secondary-authors&gt;&lt;author&gt;The National Assembly, The Ministry of Land Management, Urban Planning and Construction&lt;/author&gt;&lt;/secondary-authors&gt;&lt;/contributors&gt;&lt;titles&gt;&lt;title&gt;The land law&lt;/title&gt;&lt;/titles&gt;&lt;volume&gt;NS/RKM/0801/14&lt;/volume&gt;&lt;dates&gt;&lt;year&gt;2001&lt;/year&gt;&lt;pub-dates&gt;&lt;date&gt;February 6, 2002&lt;/date&gt;&lt;/pub-dates&gt;&lt;/dates&gt;&lt;pub-location&gt;Phnom Penh&lt;/pub-location&gt;&lt;urls&gt;&lt;/urls&gt;&lt;/record&gt;&lt;/Cite&gt;&lt;Cite&gt;&lt;Author&gt;Schoenberger&lt;/Author&gt;&lt;Year&gt;2017&lt;/Year&gt;&lt;RecNum&gt;2382&lt;/RecNum&gt;&lt;record&gt;&lt;rec-number&gt;2382&lt;/rec-number&gt;&lt;foreign-keys&gt;&lt;key app="EN" db-id="app2xzfei0tws8epas05f2zpdasps9aaaww2" timestamp="1543410870"&gt;2382&lt;/key&gt;&lt;/foreign-keys&gt;&lt;ref-type name="Journal Article"&gt;17&lt;/ref-type&gt;&lt;contributors&gt;&lt;authors&gt;&lt;author&gt;Schoenberger, Laura&lt;/author&gt;&lt;/authors&gt;&lt;/contributors&gt;&lt;titles&gt;&lt;title&gt;Struggling against excuses: winning back land in Cambodia&lt;/title&gt;&lt;secondary-title&gt;Journal of peasant studies&lt;/secondary-title&gt;&lt;/titles&gt;&lt;periodical&gt;&lt;full-title&gt;Journal of Peasant Studies&lt;/full-title&gt;&lt;/periodical&gt;&lt;pages&gt;933-953&lt;/pages&gt;&lt;volume&gt;44&lt;/volume&gt;&lt;number&gt;4&lt;/number&gt;&lt;dates&gt;&lt;year&gt;2017&lt;/year&gt;&lt;/dates&gt;&lt;isbn&gt;0306-6150&lt;/isbn&gt;&lt;urls&gt;&lt;/urls&gt;&lt;remote-database-name&gt;/z-wcorg/&lt;/remote-database-name&gt;&lt;remote-database-provider&gt;http://worldcat.org&lt;/remote-database-provider&gt;&lt;language&gt;English&lt;/language&gt;&lt;/record&gt;&lt;/Cite&gt;&lt;/EndNote&gt;</w:instrText>
      </w:r>
      <w:r>
        <w:rPr>
          <w:sz w:val="22"/>
          <w:szCs w:val="22"/>
        </w:rPr>
        <w:fldChar w:fldCharType="separate"/>
      </w:r>
      <w:r>
        <w:rPr>
          <w:noProof/>
          <w:sz w:val="22"/>
          <w:szCs w:val="22"/>
        </w:rPr>
        <w:t>(RGC 2001a, Schoenberger 2017)</w:t>
      </w:r>
      <w:r>
        <w:rPr>
          <w:sz w:val="22"/>
          <w:szCs w:val="22"/>
        </w:rPr>
        <w:fldChar w:fldCharType="end"/>
      </w:r>
      <w:r w:rsidRPr="00CE356F">
        <w:rPr>
          <w:sz w:val="22"/>
          <w:szCs w:val="22"/>
        </w:rPr>
        <w:t xml:space="preserve">. </w:t>
      </w:r>
      <w:r>
        <w:rPr>
          <w:sz w:val="22"/>
          <w:szCs w:val="22"/>
        </w:rPr>
        <w:t xml:space="preserve"> </w:t>
      </w:r>
    </w:p>
    <w:p w14:paraId="00D18E58" w14:textId="77777777" w:rsidR="00595F84" w:rsidDel="00857F74" w:rsidRDefault="00595F84" w:rsidP="0093238F">
      <w:pPr>
        <w:widowControl w:val="0"/>
        <w:ind w:firstLine="720"/>
        <w:contextualSpacing/>
        <w:mirrorIndents/>
        <w:rPr>
          <w:del w:id="293" w:author="Iben Nathan" w:date="2019-03-02T15:10:00Z"/>
          <w:sz w:val="22"/>
          <w:szCs w:val="22"/>
        </w:rPr>
      </w:pPr>
    </w:p>
    <w:p w14:paraId="024E6BD0" w14:textId="77777777" w:rsidR="00A81E02" w:rsidDel="00003935" w:rsidRDefault="00A81E02" w:rsidP="0093238F">
      <w:pPr>
        <w:widowControl w:val="0"/>
        <w:ind w:firstLine="720"/>
        <w:contextualSpacing/>
        <w:mirrorIndents/>
        <w:rPr>
          <w:del w:id="294" w:author="Iben Nathan" w:date="2019-03-02T15:00:00Z"/>
          <w:sz w:val="22"/>
          <w:szCs w:val="22"/>
        </w:rPr>
      </w:pPr>
    </w:p>
    <w:p w14:paraId="158AB3A1" w14:textId="77777777" w:rsidR="00A81E02" w:rsidDel="00003935" w:rsidRDefault="00A81E02" w:rsidP="0093238F">
      <w:pPr>
        <w:widowControl w:val="0"/>
        <w:ind w:firstLine="720"/>
        <w:contextualSpacing/>
        <w:mirrorIndents/>
        <w:rPr>
          <w:del w:id="295" w:author="Iben Nathan" w:date="2019-03-02T15:00:00Z"/>
          <w:sz w:val="22"/>
          <w:szCs w:val="22"/>
        </w:rPr>
      </w:pPr>
    </w:p>
    <w:p w14:paraId="0519D4C9" w14:textId="77777777" w:rsidR="00A81E02" w:rsidDel="00857F74" w:rsidRDefault="00857F74" w:rsidP="0032540D">
      <w:pPr>
        <w:widowControl w:val="0"/>
        <w:contextualSpacing/>
        <w:mirrorIndents/>
        <w:rPr>
          <w:del w:id="296" w:author="Iben Nathan" w:date="2019-03-02T15:10:00Z"/>
          <w:sz w:val="22"/>
          <w:szCs w:val="22"/>
        </w:rPr>
      </w:pPr>
      <w:ins w:id="297" w:author="Iben Nathan" w:date="2019-03-02T15:16:00Z">
        <w:r>
          <w:rPr>
            <w:sz w:val="22"/>
            <w:szCs w:val="22"/>
          </w:rPr>
          <w:t>The following is from 2005 onwards, up til today!!!!</w:t>
        </w:r>
      </w:ins>
    </w:p>
    <w:p w14:paraId="4B04CB12" w14:textId="77777777" w:rsidR="00A81E02" w:rsidRDefault="00A81E02" w:rsidP="0093238F">
      <w:pPr>
        <w:widowControl w:val="0"/>
        <w:ind w:firstLine="720"/>
        <w:contextualSpacing/>
        <w:mirrorIndents/>
        <w:rPr>
          <w:sz w:val="22"/>
          <w:szCs w:val="22"/>
        </w:rPr>
      </w:pPr>
    </w:p>
    <w:p w14:paraId="11EF3B89" w14:textId="77777777" w:rsidR="00857F74" w:rsidRDefault="006852EA" w:rsidP="00A81E02">
      <w:pPr>
        <w:widowControl w:val="0"/>
        <w:ind w:firstLine="720"/>
        <w:contextualSpacing/>
        <w:mirrorIndents/>
        <w:rPr>
          <w:ins w:id="298" w:author="Iben Nathan" w:date="2019-03-02T15:16:00Z"/>
          <w:sz w:val="22"/>
          <w:szCs w:val="22"/>
        </w:rPr>
      </w:pPr>
      <w:r>
        <w:rPr>
          <w:sz w:val="22"/>
          <w:szCs w:val="22"/>
          <w:shd w:val="clear" w:color="auto" w:fill="FFFFFF"/>
        </w:rPr>
        <w:t xml:space="preserve">In response, </w:t>
      </w:r>
      <w:r w:rsidRPr="00605561">
        <w:rPr>
          <w:sz w:val="22"/>
          <w:szCs w:val="22"/>
          <w:shd w:val="clear" w:color="auto" w:fill="FFFFFF"/>
        </w:rPr>
        <w:t xml:space="preserve">local and international organizations, UN agencies, and development partners </w:t>
      </w:r>
      <w:r>
        <w:rPr>
          <w:sz w:val="22"/>
          <w:szCs w:val="22"/>
          <w:shd w:val="clear" w:color="auto" w:fill="FFFFFF"/>
        </w:rPr>
        <w:t xml:space="preserve">promote a range of </w:t>
      </w:r>
      <w:del w:id="299" w:author="Iben Nathan" w:date="2019-03-02T15:15:00Z">
        <w:r w:rsidDel="00857F74">
          <w:rPr>
            <w:sz w:val="22"/>
            <w:szCs w:val="22"/>
            <w:shd w:val="clear" w:color="auto" w:fill="FFFFFF"/>
          </w:rPr>
          <w:delText xml:space="preserve">design </w:delText>
        </w:r>
      </w:del>
      <w:r>
        <w:rPr>
          <w:sz w:val="22"/>
          <w:szCs w:val="22"/>
          <w:shd w:val="clear" w:color="auto" w:fill="FFFFFF"/>
        </w:rPr>
        <w:t xml:space="preserve">reforms </w:t>
      </w:r>
      <w:del w:id="300" w:author="Iben Nathan" w:date="2019-03-02T15:15:00Z">
        <w:r w:rsidDel="00857F74">
          <w:rPr>
            <w:sz w:val="22"/>
            <w:szCs w:val="22"/>
            <w:shd w:val="clear" w:color="auto" w:fill="FFFFFF"/>
          </w:rPr>
          <w:delText xml:space="preserve">to </w:delText>
        </w:r>
      </w:del>
      <w:r>
        <w:rPr>
          <w:sz w:val="22"/>
          <w:szCs w:val="22"/>
          <w:shd w:val="clear" w:color="auto" w:fill="FFFFFF"/>
        </w:rPr>
        <w:t xml:space="preserve">designed to better promote a range of good governance subcomponents. </w:t>
      </w:r>
      <w:del w:id="301" w:author="Iben Nathan" w:date="2019-03-02T15:16:00Z">
        <w:r w:rsidR="0032540D" w:rsidDel="00857F74">
          <w:rPr>
            <w:sz w:val="22"/>
            <w:szCs w:val="22"/>
            <w:shd w:val="clear" w:color="auto" w:fill="FFFFFF"/>
          </w:rPr>
          <w:delText xml:space="preserve">Initially at this time </w:delText>
        </w:r>
      </w:del>
      <w:ins w:id="302" w:author="Iben Nathan" w:date="2019-03-02T15:16:00Z">
        <w:r w:rsidR="00857F74">
          <w:rPr>
            <w:sz w:val="22"/>
            <w:szCs w:val="22"/>
            <w:shd w:val="clear" w:color="auto" w:fill="FFFFFF"/>
          </w:rPr>
          <w:t>Currently, t</w:t>
        </w:r>
      </w:ins>
      <w:del w:id="303" w:author="Iben Nathan" w:date="2019-03-02T15:16:00Z">
        <w:r w:rsidR="0032540D" w:rsidDel="00857F74">
          <w:rPr>
            <w:sz w:val="22"/>
            <w:szCs w:val="22"/>
            <w:shd w:val="clear" w:color="auto" w:fill="FFFFFF"/>
          </w:rPr>
          <w:delText>t</w:delText>
        </w:r>
      </w:del>
      <w:r w:rsidR="0032540D">
        <w:rPr>
          <w:sz w:val="22"/>
          <w:szCs w:val="22"/>
          <w:shd w:val="clear" w:color="auto" w:fill="FFFFFF"/>
        </w:rPr>
        <w:t xml:space="preserve">he </w:t>
      </w:r>
      <w:r>
        <w:rPr>
          <w:sz w:val="22"/>
          <w:szCs w:val="22"/>
          <w:shd w:val="clear" w:color="auto" w:fill="FFFFFF"/>
        </w:rPr>
        <w:t xml:space="preserve">key target </w:t>
      </w:r>
      <w:del w:id="304" w:author="Iben Nathan" w:date="2019-03-02T15:16:00Z">
        <w:r w:rsidDel="00857F74">
          <w:rPr>
            <w:sz w:val="22"/>
            <w:szCs w:val="22"/>
            <w:shd w:val="clear" w:color="auto" w:fill="FFFFFF"/>
          </w:rPr>
          <w:delText xml:space="preserve">was </w:delText>
        </w:r>
      </w:del>
      <w:ins w:id="305" w:author="Iben Nathan" w:date="2019-03-02T15:16:00Z">
        <w:r w:rsidR="00857F74">
          <w:rPr>
            <w:sz w:val="22"/>
            <w:szCs w:val="22"/>
            <w:shd w:val="clear" w:color="auto" w:fill="FFFFFF"/>
          </w:rPr>
          <w:t xml:space="preserve">is to </w:t>
        </w:r>
      </w:ins>
      <w:r>
        <w:rPr>
          <w:sz w:val="22"/>
          <w:szCs w:val="22"/>
          <w:shd w:val="clear" w:color="auto" w:fill="FFFFFF"/>
        </w:rPr>
        <w:t>promot</w:t>
      </w:r>
      <w:ins w:id="306" w:author="Iben Nathan" w:date="2019-03-02T15:16:00Z">
        <w:r w:rsidR="00857F74">
          <w:rPr>
            <w:sz w:val="22"/>
            <w:szCs w:val="22"/>
            <w:shd w:val="clear" w:color="auto" w:fill="FFFFFF"/>
          </w:rPr>
          <w:t xml:space="preserve">e </w:t>
        </w:r>
      </w:ins>
      <w:del w:id="307" w:author="Iben Nathan" w:date="2019-03-02T15:16:00Z">
        <w:r w:rsidDel="00857F74">
          <w:rPr>
            <w:sz w:val="22"/>
            <w:szCs w:val="22"/>
            <w:shd w:val="clear" w:color="auto" w:fill="FFFFFF"/>
          </w:rPr>
          <w:delText xml:space="preserve">ing </w:delText>
        </w:r>
      </w:del>
      <w:r>
        <w:rPr>
          <w:sz w:val="22"/>
          <w:szCs w:val="22"/>
          <w:shd w:val="clear" w:color="auto" w:fill="FFFFFF"/>
        </w:rPr>
        <w:t>balance, equity, and livelihoods</w:t>
      </w:r>
      <w:del w:id="308" w:author="Iben Nathan" w:date="2019-03-02T15:16:00Z">
        <w:r w:rsidDel="00857F74">
          <w:rPr>
            <w:sz w:val="22"/>
            <w:szCs w:val="22"/>
            <w:shd w:val="clear" w:color="auto" w:fill="FFFFFF"/>
          </w:rPr>
          <w:delText>, in their efforts</w:delText>
        </w:r>
      </w:del>
      <w:r>
        <w:rPr>
          <w:sz w:val="22"/>
          <w:szCs w:val="22"/>
          <w:shd w:val="clear" w:color="auto" w:fill="FFFFFF"/>
        </w:rPr>
        <w:t xml:space="preserve"> to stem </w:t>
      </w:r>
      <w:r w:rsidRPr="00605561">
        <w:rPr>
          <w:sz w:val="22"/>
          <w:szCs w:val="22"/>
          <w:shd w:val="clear" w:color="auto" w:fill="FFFFFF"/>
        </w:rPr>
        <w:t>the</w:t>
      </w:r>
      <w:r>
        <w:rPr>
          <w:sz w:val="22"/>
          <w:szCs w:val="22"/>
          <w:shd w:val="clear" w:color="auto" w:fill="FFFFFF"/>
        </w:rPr>
        <w:t xml:space="preserve"> negative</w:t>
      </w:r>
      <w:r w:rsidRPr="00605561">
        <w:rPr>
          <w:sz w:val="22"/>
          <w:szCs w:val="22"/>
          <w:shd w:val="clear" w:color="auto" w:fill="FFFFFF"/>
        </w:rPr>
        <w:t xml:space="preserve"> impacts of </w:t>
      </w:r>
      <w:commentRangeStart w:id="309"/>
      <w:r>
        <w:rPr>
          <w:sz w:val="22"/>
          <w:szCs w:val="22"/>
          <w:shd w:val="clear" w:color="auto" w:fill="FFFFFF"/>
        </w:rPr>
        <w:t xml:space="preserve">non-timber </w:t>
      </w:r>
      <w:commentRangeEnd w:id="309"/>
      <w:r w:rsidR="00003935">
        <w:rPr>
          <w:rStyle w:val="CommentReference"/>
          <w:rFonts w:asciiTheme="minorHAnsi" w:eastAsiaTheme="minorEastAsia" w:hAnsiTheme="minorHAnsi" w:cstheme="minorBidi"/>
          <w:lang w:eastAsia="en-US"/>
        </w:rPr>
        <w:commentReference w:id="309"/>
      </w:r>
      <w:r>
        <w:rPr>
          <w:sz w:val="22"/>
          <w:szCs w:val="22"/>
          <w:shd w:val="clear" w:color="auto" w:fill="FFFFFF"/>
        </w:rPr>
        <w:t xml:space="preserve">concessions </w:t>
      </w:r>
      <w:r w:rsidRPr="00605561">
        <w:rPr>
          <w:sz w:val="22"/>
          <w:szCs w:val="22"/>
          <w:shd w:val="clear" w:color="auto" w:fill="FFFFFF"/>
        </w:rPr>
        <w:t xml:space="preserve">on </w:t>
      </w:r>
      <w:r>
        <w:rPr>
          <w:sz w:val="22"/>
          <w:szCs w:val="22"/>
          <w:shd w:val="clear" w:color="auto" w:fill="FFFFFF"/>
        </w:rPr>
        <w:t xml:space="preserve">forest dependent </w:t>
      </w:r>
      <w:r w:rsidRPr="00605561">
        <w:rPr>
          <w:sz w:val="22"/>
          <w:szCs w:val="22"/>
          <w:shd w:val="clear" w:color="auto" w:fill="FFFFFF"/>
        </w:rPr>
        <w:t>communities and the environment</w:t>
      </w:r>
      <w:ins w:id="310" w:author="Iben Nathan" w:date="2019-02-19T11:14:00Z">
        <w:r w:rsidRPr="00605561">
          <w:rPr>
            <w:sz w:val="22"/>
            <w:szCs w:val="22"/>
            <w:shd w:val="clear" w:color="auto" w:fill="FFFFFF"/>
          </w:rPr>
          <w:t xml:space="preserve"> </w:t>
        </w:r>
      </w:ins>
      <w:r w:rsidR="00BD4926">
        <w:rPr>
          <w:sz w:val="22"/>
          <w:szCs w:val="22"/>
          <w:shd w:val="clear" w:color="auto" w:fill="FFFFFF"/>
        </w:rPr>
        <w:fldChar w:fldCharType="begin"/>
      </w:r>
      <w:r w:rsidR="00BD4926">
        <w:rPr>
          <w:sz w:val="22"/>
          <w:szCs w:val="22"/>
          <w:shd w:val="clear" w:color="auto" w:fill="FFFFFF"/>
        </w:rPr>
        <w:instrText xml:space="preserve"> ADDIN EN.CITE &lt;EndNote&gt;&lt;Cite&gt;&lt;Author&gt;Human Rights High Commissioner&lt;/Author&gt;&lt;Year&gt;2012&lt;/Year&gt;&lt;RecNum&gt;82356&lt;/RecNum&gt;&lt;DisplayText&gt;(Human Rights High Commissioner 2012)&lt;/DisplayText&gt;&lt;record&gt;&lt;rec-number&gt;82356&lt;/rec-number&gt;&lt;foreign-keys&gt;&lt;key app="EN" db-id="zd99pwsezrwdx5ep05ixvswmttr9paate0sd" timestamp="1551214471"&gt;82356&lt;/key&gt;&lt;/foreign-keys&gt;&lt;ref-type name="Report"&gt;27&lt;/ref-type&gt;&lt;contributors&gt;&lt;authors&gt;&lt;author&gt;Human Rights High Commissioner,&lt;/author&gt;&lt;/authors&gt;&lt;/contributors&gt;&lt;titles&gt;&lt;title&gt;The role and achievements of the Office of the United Nations High Commissioner for Human Rights in assisting the Government and people of Cambodia in the promotion and protection of human rights&lt;/title&gt;&lt;/titles&gt;&lt;dates&gt;&lt;year&gt;2012&lt;/year&gt;&lt;/dates&gt;&lt;pub-location&gt;New York, NY&lt;/pub-location&gt;&lt;publisher&gt;United Nations Human Rights High Commissioner &lt;/publisher&gt;&lt;work-type&gt;Report of the Secretary-General&lt;/work-type&gt;&lt;urls&gt;&lt;related-urls&gt;&lt;url&gt;https://www.ohchr.org/Documents/HRBodies/HRCouncil/RegularSession/Session21/A.HRC.21.35_en.pdf&lt;/url&gt;&lt;/related-urls&gt;&lt;/urls&gt;&lt;/record&gt;&lt;/Cite&gt;&lt;/EndNote&gt;</w:instrText>
      </w:r>
      <w:r w:rsidR="00BD4926">
        <w:rPr>
          <w:sz w:val="22"/>
          <w:szCs w:val="22"/>
          <w:shd w:val="clear" w:color="auto" w:fill="FFFFFF"/>
        </w:rPr>
        <w:fldChar w:fldCharType="separate"/>
      </w:r>
      <w:r w:rsidR="00BD4926">
        <w:rPr>
          <w:noProof/>
          <w:sz w:val="22"/>
          <w:szCs w:val="22"/>
          <w:shd w:val="clear" w:color="auto" w:fill="FFFFFF"/>
        </w:rPr>
        <w:t>(Human Rights High Commissioner 2012)</w:t>
      </w:r>
      <w:r w:rsidR="00BD4926">
        <w:rPr>
          <w:sz w:val="22"/>
          <w:szCs w:val="22"/>
          <w:shd w:val="clear" w:color="auto" w:fill="FFFFFF"/>
        </w:rPr>
        <w:fldChar w:fldCharType="end"/>
      </w:r>
      <w:r>
        <w:rPr>
          <w:sz w:val="22"/>
          <w:szCs w:val="22"/>
        </w:rPr>
        <w:t xml:space="preserve">. </w:t>
      </w:r>
    </w:p>
    <w:p w14:paraId="21CBA53A" w14:textId="77777777" w:rsidR="00857F74" w:rsidRDefault="00857F74" w:rsidP="00A81E02">
      <w:pPr>
        <w:widowControl w:val="0"/>
        <w:ind w:firstLine="720"/>
        <w:contextualSpacing/>
        <w:mirrorIndents/>
        <w:rPr>
          <w:ins w:id="311" w:author="Iben Nathan" w:date="2019-03-02T15:17:00Z"/>
          <w:sz w:val="22"/>
          <w:szCs w:val="22"/>
        </w:rPr>
      </w:pPr>
    </w:p>
    <w:p w14:paraId="1C8E6D3A" w14:textId="77777777" w:rsidR="00857F74" w:rsidRDefault="00857F74" w:rsidP="00867D58">
      <w:pPr>
        <w:widowControl w:val="0"/>
        <w:contextualSpacing/>
        <w:mirrorIndents/>
        <w:rPr>
          <w:ins w:id="312" w:author="Iben Nathan" w:date="2019-03-02T15:16:00Z"/>
          <w:sz w:val="22"/>
          <w:szCs w:val="22"/>
        </w:rPr>
      </w:pPr>
      <w:ins w:id="313" w:author="Iben Nathan" w:date="2019-03-02T15:17:00Z">
        <w:r>
          <w:rPr>
            <w:sz w:val="22"/>
            <w:szCs w:val="22"/>
          </w:rPr>
          <w:t>This is during the period of 1990-1999:</w:t>
        </w:r>
      </w:ins>
    </w:p>
    <w:p w14:paraId="1F0104AB" w14:textId="77777777" w:rsidR="00857F74" w:rsidRDefault="0032540D" w:rsidP="00A81E02">
      <w:pPr>
        <w:widowControl w:val="0"/>
        <w:ind w:firstLine="720"/>
        <w:contextualSpacing/>
        <w:mirrorIndents/>
        <w:rPr>
          <w:ins w:id="314" w:author="Iben Nathan" w:date="2019-03-02T15:17:00Z"/>
          <w:sz w:val="22"/>
          <w:szCs w:val="22"/>
        </w:rPr>
      </w:pPr>
      <w:r>
        <w:rPr>
          <w:sz w:val="22"/>
          <w:szCs w:val="22"/>
        </w:rPr>
        <w:t xml:space="preserve">However, eventually the emphasis turned to “rule of law” issue such as </w:t>
      </w:r>
      <w:r w:rsidR="00A81E02" w:rsidRPr="00605561">
        <w:rPr>
          <w:sz w:val="22"/>
          <w:szCs w:val="22"/>
        </w:rPr>
        <w:t xml:space="preserve">loss of tax revenues </w:t>
      </w:r>
      <w:r w:rsidR="00A81E02">
        <w:rPr>
          <w:sz w:val="22"/>
          <w:szCs w:val="22"/>
        </w:rPr>
        <w:t xml:space="preserve">from the “cut and run” timber concessions that undermined </w:t>
      </w:r>
      <w:r w:rsidR="00A81E02" w:rsidRPr="00605561">
        <w:rPr>
          <w:sz w:val="22"/>
          <w:szCs w:val="22"/>
        </w:rPr>
        <w:t>capacity building</w:t>
      </w:r>
      <w:r>
        <w:rPr>
          <w:sz w:val="22"/>
          <w:szCs w:val="22"/>
        </w:rPr>
        <w:t xml:space="preserve">, </w:t>
      </w:r>
      <w:r w:rsidR="006852EA">
        <w:rPr>
          <w:sz w:val="22"/>
          <w:szCs w:val="22"/>
          <w:shd w:val="clear" w:color="auto" w:fill="FFFFFF"/>
        </w:rPr>
        <w:t>eliminating contradictory rules</w:t>
      </w:r>
      <w:r w:rsidR="00A81E02">
        <w:rPr>
          <w:sz w:val="22"/>
          <w:szCs w:val="22"/>
          <w:shd w:val="clear" w:color="auto" w:fill="FFFFFF"/>
        </w:rPr>
        <w:t xml:space="preserve"> </w:t>
      </w:r>
      <w:r>
        <w:rPr>
          <w:sz w:val="22"/>
          <w:szCs w:val="22"/>
          <w:shd w:val="clear" w:color="auto" w:fill="FFFFFF"/>
        </w:rPr>
        <w:t>and</w:t>
      </w:r>
      <w:r w:rsidR="009B50F1">
        <w:rPr>
          <w:sz w:val="22"/>
          <w:szCs w:val="22"/>
        </w:rPr>
        <w:t xml:space="preserve"> “corruption” as the key culprit in the negative effects. </w:t>
      </w:r>
      <w:r>
        <w:rPr>
          <w:sz w:val="22"/>
          <w:szCs w:val="22"/>
        </w:rPr>
        <w:t xml:space="preserve"> </w:t>
      </w:r>
    </w:p>
    <w:p w14:paraId="051CC940" w14:textId="77777777" w:rsidR="00857F74" w:rsidRDefault="00857F74" w:rsidP="00A253D5">
      <w:pPr>
        <w:widowControl w:val="0"/>
        <w:contextualSpacing/>
        <w:mirrorIndents/>
        <w:rPr>
          <w:ins w:id="315" w:author="Iben Nathan" w:date="2019-03-02T15:17:00Z"/>
          <w:sz w:val="22"/>
          <w:szCs w:val="22"/>
        </w:rPr>
      </w:pPr>
    </w:p>
    <w:p w14:paraId="3C614769" w14:textId="77777777" w:rsidR="00857F74" w:rsidRDefault="00857F74" w:rsidP="00A253D5">
      <w:pPr>
        <w:widowControl w:val="0"/>
        <w:contextualSpacing/>
        <w:mirrorIndents/>
        <w:rPr>
          <w:ins w:id="316" w:author="Iben Nathan" w:date="2019-03-02T15:17:00Z"/>
          <w:sz w:val="22"/>
          <w:szCs w:val="22"/>
        </w:rPr>
      </w:pPr>
      <w:ins w:id="317" w:author="Iben Nathan" w:date="2019-03-02T15:17:00Z">
        <w:r>
          <w:rPr>
            <w:sz w:val="22"/>
            <w:szCs w:val="22"/>
          </w:rPr>
          <w:t xml:space="preserve">This is from the end of 2000’s: </w:t>
        </w:r>
      </w:ins>
    </w:p>
    <w:p w14:paraId="7AFD5298" w14:textId="77777777" w:rsidR="009F2306" w:rsidRDefault="005A651F" w:rsidP="009F2306">
      <w:pPr>
        <w:widowControl w:val="0"/>
        <w:ind w:firstLine="720"/>
        <w:contextualSpacing/>
        <w:mirrorIndents/>
        <w:rPr>
          <w:ins w:id="318" w:author="Iben Nathan" w:date="2019-03-02T15:22:00Z"/>
          <w:sz w:val="22"/>
          <w:szCs w:val="22"/>
        </w:rPr>
      </w:pPr>
      <w:r>
        <w:rPr>
          <w:sz w:val="22"/>
          <w:szCs w:val="22"/>
        </w:rPr>
        <w:t xml:space="preserve">These efforts were </w:t>
      </w:r>
      <w:r w:rsidR="0032540D">
        <w:rPr>
          <w:sz w:val="22"/>
          <w:szCs w:val="22"/>
        </w:rPr>
        <w:t xml:space="preserve">joined </w:t>
      </w:r>
      <w:r>
        <w:rPr>
          <w:sz w:val="22"/>
          <w:szCs w:val="22"/>
        </w:rPr>
        <w:t xml:space="preserve">by transnational environmental groups, who </w:t>
      </w:r>
      <w:ins w:id="319" w:author="Iben Nathan" w:date="2019-03-02T15:40:00Z">
        <w:r w:rsidR="004A7193">
          <w:rPr>
            <w:sz w:val="22"/>
            <w:szCs w:val="22"/>
          </w:rPr>
          <w:t xml:space="preserve">as early as in the 1990s but increasingly so during the last decades </w:t>
        </w:r>
      </w:ins>
      <w:r>
        <w:rPr>
          <w:sz w:val="22"/>
          <w:szCs w:val="22"/>
        </w:rPr>
        <w:t xml:space="preserve">came to </w:t>
      </w:r>
      <w:r w:rsidR="00A81E02">
        <w:rPr>
          <w:sz w:val="22"/>
          <w:szCs w:val="22"/>
        </w:rPr>
        <w:t xml:space="preserve">assert </w:t>
      </w:r>
      <w:del w:id="320" w:author="Iben Nathan" w:date="2019-03-02T15:39:00Z">
        <w:r w:rsidR="00A81E02" w:rsidDel="0050661C">
          <w:rPr>
            <w:sz w:val="22"/>
            <w:szCs w:val="22"/>
          </w:rPr>
          <w:delText xml:space="preserve">that </w:delText>
        </w:r>
      </w:del>
      <w:r w:rsidR="00A81E02">
        <w:rPr>
          <w:sz w:val="22"/>
          <w:szCs w:val="22"/>
        </w:rPr>
        <w:t xml:space="preserve">key culprits in </w:t>
      </w:r>
      <w:r>
        <w:rPr>
          <w:sz w:val="22"/>
          <w:szCs w:val="22"/>
        </w:rPr>
        <w:t xml:space="preserve">deforestation and forest degradation as largely owing to “illegal activity”, </w:t>
      </w:r>
      <w:commentRangeStart w:id="321"/>
      <w:del w:id="322" w:author="Iben Nathan" w:date="2019-03-02T15:22:00Z">
        <w:r w:rsidDel="009F2306">
          <w:rPr>
            <w:sz w:val="22"/>
            <w:szCs w:val="22"/>
          </w:rPr>
          <w:delText xml:space="preserve">which they defined broadly to include </w:delText>
        </w:r>
        <w:r w:rsidR="00D27717" w:rsidDel="009F2306">
          <w:rPr>
            <w:sz w:val="22"/>
            <w:szCs w:val="22"/>
          </w:rPr>
          <w:delText>contradictory laws</w:delText>
        </w:r>
        <w:r w:rsidR="00A357FE" w:rsidDel="009F2306">
          <w:rPr>
            <w:sz w:val="22"/>
            <w:szCs w:val="22"/>
          </w:rPr>
          <w:delText xml:space="preserve"> between economic concessions and community rights, practices inconsistent with sustainable forest management regulations, as well as illegal exports of timber </w:delText>
        </w:r>
      </w:del>
      <w:commentRangeEnd w:id="321"/>
      <w:r w:rsidR="009F2306">
        <w:rPr>
          <w:rStyle w:val="CommentReference"/>
          <w:rFonts w:asciiTheme="minorHAnsi" w:eastAsiaTheme="minorEastAsia" w:hAnsiTheme="minorHAnsi" w:cstheme="minorBidi"/>
          <w:lang w:eastAsia="en-US"/>
        </w:rPr>
        <w:commentReference w:id="321"/>
      </w:r>
    </w:p>
    <w:p w14:paraId="63568E0C" w14:textId="77777777" w:rsidR="009F2306" w:rsidRDefault="009F2306" w:rsidP="00A81E02">
      <w:pPr>
        <w:widowControl w:val="0"/>
        <w:ind w:firstLine="720"/>
        <w:contextualSpacing/>
        <w:mirrorIndents/>
        <w:rPr>
          <w:ins w:id="323" w:author="Iben Nathan" w:date="2019-03-02T15:22:00Z"/>
          <w:sz w:val="22"/>
          <w:szCs w:val="22"/>
        </w:rPr>
      </w:pPr>
    </w:p>
    <w:p w14:paraId="0A9453E1" w14:textId="77777777" w:rsidR="009F2306" w:rsidRDefault="0050661C" w:rsidP="00867D58">
      <w:pPr>
        <w:widowControl w:val="0"/>
        <w:contextualSpacing/>
        <w:mirrorIndents/>
        <w:rPr>
          <w:ins w:id="324" w:author="Iben Nathan" w:date="2019-03-02T15:19:00Z"/>
          <w:sz w:val="22"/>
          <w:szCs w:val="22"/>
        </w:rPr>
      </w:pPr>
      <w:ins w:id="325" w:author="Iben Nathan" w:date="2019-03-02T15:39:00Z">
        <w:r>
          <w:rPr>
            <w:sz w:val="22"/>
            <w:szCs w:val="22"/>
          </w:rPr>
          <w:t>Recently, f</w:t>
        </w:r>
      </w:ins>
      <w:ins w:id="326" w:author="Iben Nathan" w:date="2019-03-02T15:24:00Z">
        <w:r w:rsidR="009F2306">
          <w:rPr>
            <w:sz w:val="22"/>
            <w:szCs w:val="22"/>
          </w:rPr>
          <w:t xml:space="preserve">or instance, </w:t>
        </w:r>
      </w:ins>
      <w:ins w:id="327" w:author="Iben Nathan" w:date="2019-03-02T15:21:00Z">
        <w:r w:rsidR="009F2306">
          <w:rPr>
            <w:sz w:val="22"/>
            <w:szCs w:val="22"/>
          </w:rPr>
          <w:t>EIA 2018 has allegedly documented that Vietnam imports timber (round wood) from Cambodia in spite of the fact that such traffic is against Cambodian laws</w:t>
        </w:r>
      </w:ins>
      <w:ins w:id="328" w:author="Iben Nathan" w:date="2019-03-02T15:22:00Z">
        <w:r w:rsidR="009F2306">
          <w:rPr>
            <w:sz w:val="22"/>
            <w:szCs w:val="22"/>
          </w:rPr>
          <w:t xml:space="preserve">. </w:t>
        </w:r>
      </w:ins>
    </w:p>
    <w:p w14:paraId="77629954" w14:textId="77777777" w:rsidR="001A2422" w:rsidDel="009F2306" w:rsidRDefault="000F5276" w:rsidP="00A81E02">
      <w:pPr>
        <w:widowControl w:val="0"/>
        <w:ind w:firstLine="720"/>
        <w:contextualSpacing/>
        <w:mirrorIndents/>
        <w:rPr>
          <w:sz w:val="22"/>
          <w:szCs w:val="22"/>
        </w:rPr>
      </w:pPr>
      <w:r w:rsidRPr="00605561" w:rsidDel="009F2306">
        <w:rPr>
          <w:sz w:val="22"/>
          <w:szCs w:val="22"/>
        </w:rPr>
        <w:fldChar w:fldCharType="begin"/>
      </w:r>
      <w:r w:rsidRPr="00605561" w:rsidDel="009F2306">
        <w:rPr>
          <w:sz w:val="22"/>
          <w:szCs w:val="22"/>
        </w:rPr>
        <w:instrText xml:space="preserve"> ADDIN EN.CITE &lt;EndNote&gt;&lt;Cite&gt;&lt;Author&gt;EIA&lt;/Author&gt;&lt;Year&gt;2018&lt;/Year&gt;&lt;RecNum&gt;2367&lt;/RecNum&gt;&lt;DisplayText&gt;(EIA 2018)&lt;/DisplayText&gt;&lt;record&gt;&lt;rec-number&gt;2367&lt;/rec-number&gt;&lt;foreign-keys&gt;&lt;key app="EN" db-id="app2xzfei0tws8epas05f2zpdasps9aaaww2" timestamp="1543407494"&gt;2367&lt;/key&gt;&lt;/foreign-keys&gt;&lt;ref-type name="Report"&gt;27&lt;/ref-type&gt;&lt;contributors&gt;&lt;authors&gt;&lt;author&gt;EIA &lt;/author&gt;&lt;/authors&gt;&lt;/contributors&gt;&lt;titles&gt;&lt;title&gt;Vietnam&amp;apos;s continued import of illegal Cambodian timber. Forests, Serial Offender&lt;/title&gt;&lt;/titles&gt;&lt;dates&gt;&lt;year&gt;2018&lt;/year&gt;&lt;/dates&gt;&lt;publisher&gt; Environmental Investigation Agency&lt;/publisher&gt;&lt;urls&gt;&lt;related-urls&gt;&lt;url&gt;https://eia-international.org/wp-content/uploads/eia-serial-offender-web.pdf&lt;/url&gt;&lt;/related-urls&gt;&lt;/urls&gt;&lt;/record&gt;&lt;/Cite&gt;&lt;/EndNote&gt;</w:instrText>
      </w:r>
      <w:r w:rsidRPr="00605561" w:rsidDel="009F2306">
        <w:rPr>
          <w:sz w:val="22"/>
          <w:szCs w:val="22"/>
        </w:rPr>
        <w:fldChar w:fldCharType="separate"/>
      </w:r>
      <w:r w:rsidRPr="00605561" w:rsidDel="009F2306">
        <w:rPr>
          <w:noProof/>
          <w:sz w:val="22"/>
          <w:szCs w:val="22"/>
        </w:rPr>
        <w:t>(EIA 2018)</w:t>
      </w:r>
      <w:r w:rsidRPr="00605561" w:rsidDel="009F2306">
        <w:rPr>
          <w:sz w:val="22"/>
          <w:szCs w:val="22"/>
        </w:rPr>
        <w:fldChar w:fldCharType="end"/>
      </w:r>
      <w:r w:rsidR="00DC3F22" w:rsidDel="009F2306">
        <w:rPr>
          <w:sz w:val="22"/>
          <w:szCs w:val="22"/>
        </w:rPr>
        <w:t xml:space="preserve">. </w:t>
      </w:r>
      <w:ins w:id="329" w:author="Iben Nathan" w:date="2019-03-02T15:25:00Z">
        <w:r w:rsidR="009F2306">
          <w:rPr>
            <w:sz w:val="22"/>
            <w:szCs w:val="22"/>
          </w:rPr>
          <w:t>And [iben insert reference] have argued that 90% of all wood harvested in Cambodia is “illegal”. The prescription is to redesign</w:t>
        </w:r>
      </w:ins>
      <w:ins w:id="330" w:author="Iben Nathan" w:date="2019-03-02T16:59:00Z">
        <w:r w:rsidR="00BF781A">
          <w:rPr>
            <w:sz w:val="22"/>
            <w:szCs w:val="22"/>
          </w:rPr>
          <w:t>, -</w:t>
        </w:r>
      </w:ins>
      <w:ins w:id="331" w:author="Iben Nathan" w:date="2019-03-02T15:25:00Z">
        <w:r w:rsidR="009F2306">
          <w:rPr>
            <w:sz w:val="22"/>
            <w:szCs w:val="22"/>
          </w:rPr>
          <w:t xml:space="preserve"> </w:t>
        </w:r>
      </w:ins>
      <w:ins w:id="332" w:author="Iben Nathan" w:date="2019-03-02T15:37:00Z">
        <w:r w:rsidR="0050661C">
          <w:rPr>
            <w:sz w:val="22"/>
            <w:szCs w:val="22"/>
          </w:rPr>
          <w:t>this time focus</w:t>
        </w:r>
      </w:ins>
      <w:ins w:id="333" w:author="Iben Nathan" w:date="2019-03-02T16:59:00Z">
        <w:r w:rsidR="00BF781A">
          <w:rPr>
            <w:sz w:val="22"/>
            <w:szCs w:val="22"/>
          </w:rPr>
          <w:t>ing</w:t>
        </w:r>
      </w:ins>
      <w:ins w:id="334" w:author="Iben Nathan" w:date="2019-03-02T15:37:00Z">
        <w:r w:rsidR="0050661C">
          <w:rPr>
            <w:sz w:val="22"/>
            <w:szCs w:val="22"/>
          </w:rPr>
          <w:t xml:space="preserve"> </w:t>
        </w:r>
      </w:ins>
      <w:ins w:id="335" w:author="Iben Nathan" w:date="2019-03-02T15:26:00Z">
        <w:r w:rsidR="009F2306">
          <w:rPr>
            <w:sz w:val="22"/>
            <w:szCs w:val="22"/>
          </w:rPr>
          <w:t xml:space="preserve">on the “the rule of law” </w:t>
        </w:r>
      </w:ins>
      <w:ins w:id="336" w:author="Iben Nathan" w:date="2019-03-02T15:37:00Z">
        <w:r w:rsidR="0050661C">
          <w:rPr>
            <w:sz w:val="22"/>
            <w:szCs w:val="22"/>
          </w:rPr>
          <w:t>component of the good governance norm complex</w:t>
        </w:r>
      </w:ins>
      <w:ins w:id="337" w:author="Iben Nathan" w:date="2019-03-02T15:26:00Z">
        <w:r w:rsidR="009F2306">
          <w:rPr>
            <w:sz w:val="22"/>
            <w:szCs w:val="22"/>
          </w:rPr>
          <w:t xml:space="preserve">. </w:t>
        </w:r>
      </w:ins>
    </w:p>
    <w:p w14:paraId="1CA12D5E" w14:textId="77777777" w:rsidR="00FC7CD5" w:rsidDel="009F2306" w:rsidRDefault="00FC7CD5" w:rsidP="002B08C2">
      <w:pPr>
        <w:pStyle w:val="NormalWeb"/>
        <w:widowControl w:val="0"/>
        <w:spacing w:before="0" w:beforeAutospacing="0" w:after="240" w:afterAutospacing="0"/>
        <w:contextualSpacing/>
        <w:mirrorIndents/>
        <w:textAlignment w:val="baseline"/>
        <w:rPr>
          <w:sz w:val="22"/>
          <w:szCs w:val="22"/>
        </w:rPr>
      </w:pPr>
    </w:p>
    <w:p w14:paraId="6E5640BE" w14:textId="77777777" w:rsidR="00FC7CD5" w:rsidRDefault="00833D65" w:rsidP="004A4084">
      <w:pPr>
        <w:pStyle w:val="NormalWeb"/>
        <w:widowControl w:val="0"/>
        <w:spacing w:before="0" w:beforeAutospacing="0" w:after="240" w:afterAutospacing="0"/>
        <w:ind w:firstLine="720"/>
        <w:contextualSpacing/>
        <w:mirrorIndents/>
        <w:textAlignment w:val="baseline"/>
        <w:rPr>
          <w:i/>
          <w:iCs/>
          <w:sz w:val="22"/>
          <w:szCs w:val="22"/>
        </w:rPr>
      </w:pPr>
      <w:r w:rsidRPr="00833D65">
        <w:rPr>
          <w:i/>
          <w:iCs/>
          <w:sz w:val="22"/>
          <w:szCs w:val="22"/>
        </w:rPr>
        <w:t>T</w:t>
      </w:r>
      <w:r w:rsidR="004A4084">
        <w:rPr>
          <w:i/>
          <w:iCs/>
          <w:sz w:val="22"/>
          <w:szCs w:val="22"/>
        </w:rPr>
        <w:t xml:space="preserve">he </w:t>
      </w:r>
      <w:r w:rsidR="008A0D53">
        <w:rPr>
          <w:i/>
          <w:iCs/>
          <w:sz w:val="22"/>
          <w:szCs w:val="22"/>
        </w:rPr>
        <w:t>e</w:t>
      </w:r>
      <w:r w:rsidR="004A4084">
        <w:rPr>
          <w:i/>
          <w:iCs/>
          <w:sz w:val="22"/>
          <w:szCs w:val="22"/>
        </w:rPr>
        <w:t>mergence of “</w:t>
      </w:r>
      <w:r w:rsidR="008A0D53">
        <w:rPr>
          <w:i/>
          <w:iCs/>
          <w:sz w:val="22"/>
          <w:szCs w:val="22"/>
        </w:rPr>
        <w:t>i</w:t>
      </w:r>
      <w:r w:rsidR="004A4084">
        <w:rPr>
          <w:i/>
          <w:iCs/>
          <w:sz w:val="22"/>
          <w:szCs w:val="22"/>
        </w:rPr>
        <w:t xml:space="preserve">llegal </w:t>
      </w:r>
      <w:r w:rsidR="008A0D53">
        <w:rPr>
          <w:i/>
          <w:iCs/>
          <w:sz w:val="22"/>
          <w:szCs w:val="22"/>
        </w:rPr>
        <w:t>l</w:t>
      </w:r>
      <w:r w:rsidR="004A4084">
        <w:rPr>
          <w:i/>
          <w:iCs/>
          <w:sz w:val="22"/>
          <w:szCs w:val="22"/>
        </w:rPr>
        <w:t>ogging” as the latest governance challenge</w:t>
      </w:r>
    </w:p>
    <w:p w14:paraId="7DFEB1CE" w14:textId="77777777" w:rsidR="004A4084" w:rsidRDefault="004A4084" w:rsidP="004A4084">
      <w:pPr>
        <w:pStyle w:val="NormalWeb"/>
        <w:widowControl w:val="0"/>
        <w:spacing w:before="0" w:beforeAutospacing="0" w:after="240" w:afterAutospacing="0"/>
        <w:ind w:firstLine="720"/>
        <w:contextualSpacing/>
        <w:mirrorIndents/>
        <w:textAlignment w:val="baseline"/>
        <w:rPr>
          <w:sz w:val="22"/>
          <w:szCs w:val="22"/>
        </w:rPr>
      </w:pPr>
    </w:p>
    <w:p w14:paraId="2EF8248C" w14:textId="77777777" w:rsidR="00FC7CD5" w:rsidRPr="008F3B35" w:rsidRDefault="00833D65" w:rsidP="00A700AD">
      <w:pPr>
        <w:pStyle w:val="NormalWeb"/>
        <w:widowControl w:val="0"/>
        <w:spacing w:before="0" w:beforeAutospacing="0" w:after="240" w:afterAutospacing="0"/>
        <w:ind w:firstLine="720"/>
        <w:contextualSpacing/>
        <w:mirrorIndents/>
        <w:textAlignment w:val="baseline"/>
        <w:rPr>
          <w:color w:val="000000" w:themeColor="text1"/>
          <w:sz w:val="22"/>
          <w:szCs w:val="22"/>
        </w:rPr>
      </w:pPr>
      <w:del w:id="338" w:author="Iben Nathan" w:date="2019-03-02T15:39:00Z">
        <w:r w:rsidDel="0050661C">
          <w:rPr>
            <w:sz w:val="22"/>
            <w:szCs w:val="22"/>
          </w:rPr>
          <w:delText>I</w:delText>
        </w:r>
      </w:del>
      <w:r>
        <w:rPr>
          <w:sz w:val="22"/>
          <w:szCs w:val="22"/>
        </w:rPr>
        <w:t xml:space="preserve">t is against this backdrop of historical events that demonstrate the paradox of assuming synergies of a good governance norm complex, that we can now turn to assessing transnational influence in targeted specifically in </w:t>
      </w:r>
      <w:ins w:id="339" w:author="Iben Nathan" w:date="2019-03-02T15:38:00Z">
        <w:r w:rsidR="0050661C">
          <w:rPr>
            <w:sz w:val="22"/>
            <w:szCs w:val="22"/>
          </w:rPr>
          <w:t xml:space="preserve">current governance initiatives in </w:t>
        </w:r>
      </w:ins>
      <w:commentRangeStart w:id="340"/>
      <w:r>
        <w:rPr>
          <w:sz w:val="22"/>
          <w:szCs w:val="22"/>
        </w:rPr>
        <w:t>Cambodia’s forest sector</w:t>
      </w:r>
      <w:commentRangeEnd w:id="340"/>
      <w:r w:rsidR="0050661C">
        <w:rPr>
          <w:rStyle w:val="CommentReference"/>
          <w:rFonts w:asciiTheme="minorHAnsi" w:eastAsiaTheme="minorEastAsia" w:hAnsiTheme="minorHAnsi" w:cstheme="minorBidi"/>
        </w:rPr>
        <w:commentReference w:id="340"/>
      </w:r>
      <w:r>
        <w:rPr>
          <w:sz w:val="22"/>
          <w:szCs w:val="22"/>
        </w:rPr>
        <w:t xml:space="preserve">. A key pivotal moment that targeted the international community around Cambodia’s forest challenges can be traced back to </w:t>
      </w:r>
      <w:r w:rsidR="00FC7CD5" w:rsidRPr="00CE356F">
        <w:rPr>
          <w:sz w:val="22"/>
          <w:szCs w:val="22"/>
        </w:rPr>
        <w:t xml:space="preserve">1999, </w:t>
      </w:r>
      <w:r w:rsidR="00FC7CD5">
        <w:rPr>
          <w:sz w:val="22"/>
          <w:szCs w:val="22"/>
        </w:rPr>
        <w:t xml:space="preserve">when </w:t>
      </w:r>
      <w:r w:rsidR="00FC7CD5" w:rsidRPr="00CE356F">
        <w:rPr>
          <w:sz w:val="22"/>
          <w:szCs w:val="22"/>
        </w:rPr>
        <w:t xml:space="preserve">the World Bank </w:t>
      </w:r>
      <w:r w:rsidR="00FC7CD5">
        <w:rPr>
          <w:sz w:val="22"/>
          <w:szCs w:val="22"/>
        </w:rPr>
        <w:t xml:space="preserve">led a group of transnational </w:t>
      </w:r>
      <w:r w:rsidR="00FC7CD5" w:rsidRPr="00CE356F">
        <w:rPr>
          <w:sz w:val="22"/>
          <w:szCs w:val="22"/>
        </w:rPr>
        <w:t xml:space="preserve">donors </w:t>
      </w:r>
      <w:r w:rsidR="00FC7CD5">
        <w:rPr>
          <w:sz w:val="22"/>
          <w:szCs w:val="22"/>
        </w:rPr>
        <w:t>who drew on traditional financing models to foster “rule of law” aimed at reducing forest crimes through international m</w:t>
      </w:r>
      <w:r w:rsidR="00FC7CD5" w:rsidRPr="00CE356F">
        <w:rPr>
          <w:sz w:val="22"/>
          <w:szCs w:val="22"/>
        </w:rPr>
        <w:t xml:space="preserve">onitoring and </w:t>
      </w:r>
      <w:r w:rsidR="00FC7CD5">
        <w:rPr>
          <w:sz w:val="22"/>
          <w:szCs w:val="22"/>
        </w:rPr>
        <w:t>r</w:t>
      </w:r>
      <w:r w:rsidR="00FC7CD5" w:rsidRPr="00CE356F">
        <w:rPr>
          <w:sz w:val="22"/>
          <w:szCs w:val="22"/>
        </w:rPr>
        <w:t>eporting</w:t>
      </w:r>
      <w:r w:rsidR="00FC7CD5">
        <w:rPr>
          <w:sz w:val="22"/>
          <w:szCs w:val="22"/>
        </w:rPr>
        <w:t xml:space="preserve">, championing state revenues, and fostering “sustained yield” logging practices </w:t>
      </w:r>
      <w:r w:rsidR="00FC7CD5">
        <w:rPr>
          <w:rFonts w:eastAsiaTheme="minorEastAsia"/>
          <w:sz w:val="22"/>
          <w:szCs w:val="22"/>
        </w:rPr>
        <w:t xml:space="preserve">intensified </w:t>
      </w:r>
      <w:r w:rsidR="00FC7CD5">
        <w:rPr>
          <w:rFonts w:eastAsiaTheme="minorEastAsia"/>
          <w:sz w:val="22"/>
          <w:szCs w:val="22"/>
        </w:rPr>
        <w:fldChar w:fldCharType="begin"/>
      </w:r>
      <w:r w:rsidR="00FC7CD5">
        <w:rPr>
          <w:rFonts w:eastAsiaTheme="minorEastAsia"/>
          <w:sz w:val="22"/>
          <w:szCs w:val="22"/>
        </w:rPr>
        <w:instrText xml:space="preserve"> ADDIN EN.CITE &lt;EndNote&gt;&lt;Cite&gt;&lt;Author&gt;World Bank&lt;/Author&gt;&lt;Year&gt;2004&lt;/Year&gt;&lt;RecNum&gt;659&lt;/RecNum&gt;&lt;DisplayText&gt;(World Bank 2004)&lt;/DisplayText&gt;&lt;record&gt;&lt;rec-number&gt;659&lt;/rec-number&gt;&lt;foreign-keys&gt;&lt;key app="EN" db-id="app2xzfei0tws8epas05f2zpdasps9aaaww2" timestamp="1543338995"&gt;659&lt;/key&gt;&lt;/foreign-keys&gt;&lt;ref-type name="Book"&gt;6&lt;/ref-type&gt;&lt;contributors&gt;&lt;authors&gt;&lt;author&gt;World Bank, &lt;/author&gt;&lt;/authors&gt;&lt;/contributors&gt;&lt;titles&gt;&lt;title&gt;Cambodia at the crossroads : strengthening accountability to reduce poverty&lt;/title&gt;&lt;/titles&gt;&lt;dates&gt;&lt;year&gt;2004&lt;/year&gt;&lt;/dates&gt;&lt;pub-location&gt;Bhnam BeÃ±&lt;/pub-location&gt;&lt;publisher&gt;World Bank&lt;/publisher&gt;&lt;urls&gt;&lt;/urls&gt;&lt;remote-database-name&gt;/z-wcorg/&lt;/remote-database-name&gt;&lt;remote-database-provider&gt;http://worldcat.org&lt;/remote-database-provider&gt;&lt;language&gt;English&lt;/language&gt;&lt;/record&gt;&lt;/Cite&gt;&lt;/EndNote&gt;</w:instrText>
      </w:r>
      <w:r w:rsidR="00FC7CD5">
        <w:rPr>
          <w:rFonts w:eastAsiaTheme="minorEastAsia"/>
          <w:sz w:val="22"/>
          <w:szCs w:val="22"/>
        </w:rPr>
        <w:fldChar w:fldCharType="separate"/>
      </w:r>
      <w:r w:rsidR="00FC7CD5">
        <w:rPr>
          <w:rFonts w:eastAsiaTheme="minorEastAsia"/>
          <w:noProof/>
          <w:sz w:val="22"/>
          <w:szCs w:val="22"/>
        </w:rPr>
        <w:t>(World Bank 2004)</w:t>
      </w:r>
      <w:r w:rsidR="00FC7CD5">
        <w:rPr>
          <w:rFonts w:eastAsiaTheme="minorEastAsia"/>
          <w:sz w:val="22"/>
          <w:szCs w:val="22"/>
        </w:rPr>
        <w:fldChar w:fldCharType="end"/>
      </w:r>
      <w:r w:rsidR="00FC7CD5">
        <w:rPr>
          <w:rFonts w:eastAsiaTheme="minorEastAsia"/>
          <w:sz w:val="22"/>
          <w:szCs w:val="22"/>
        </w:rPr>
        <w:t>.</w:t>
      </w:r>
      <w:r w:rsidR="00FC7CD5">
        <w:rPr>
          <w:sz w:val="22"/>
          <w:szCs w:val="22"/>
        </w:rPr>
        <w:t xml:space="preserve"> The challenge however, was that scholars and practitioners have asserted that the behavior of both the Cambodia military and government officials, could be characterized as “extralegal” in some sense since they were asserted to have received economic benefits to resource owing to their privileged positions </w:t>
      </w:r>
      <w:r w:rsidR="00FC7CD5" w:rsidRPr="00CE356F">
        <w:rPr>
          <w:sz w:val="22"/>
          <w:szCs w:val="22"/>
        </w:rPr>
        <w:fldChar w:fldCharType="begin"/>
      </w:r>
      <w:r w:rsidR="00FC7CD5">
        <w:rPr>
          <w:sz w:val="22"/>
          <w:szCs w:val="22"/>
        </w:rPr>
        <w:instrText xml:space="preserve"> ADDIN EN.CITE &lt;EndNote&gt;&lt;Cite&gt;&lt;Author&gt;EIA&lt;/Author&gt;&lt;Year&gt;2018&lt;/Year&gt;&lt;RecNum&gt;2367&lt;/RecNum&gt;&lt;DisplayText&gt;(EIA 2018, Global 2007, Global Witness 2015)&lt;/DisplayText&gt;&lt;record&gt;&lt;rec-number&gt;2367&lt;/rec-number&gt;&lt;foreign-keys&gt;&lt;key app="EN" db-id="app2xzfei0tws8epas05f2zpdasps9aaaww2" timestamp="1543407494"&gt;2367&lt;/key&gt;&lt;/foreign-keys&gt;&lt;ref-type name="Report"&gt;27&lt;/ref-type&gt;&lt;contributors&gt;&lt;authors&gt;&lt;author&gt;EIA &lt;/author&gt;&lt;/authors&gt;&lt;/contributors&gt;&lt;titles&gt;&lt;title&gt;Vietnam&amp;apos;s continued import of illegal Cambodian timber. Forests, Serial Offender&lt;/title&gt;&lt;/titles&gt;&lt;dates&gt;&lt;year&gt;2018&lt;/year&gt;&lt;/dates&gt;&lt;publisher&gt; Environmental Investigation Agency&lt;/publisher&gt;&lt;urls&gt;&lt;related-urls&gt;&lt;url&gt;https://eia-international.org/wp-content/uploads/eia-serial-offender-web.pdf&lt;/url&gt;&lt;/related-urls&gt;&lt;/urls&gt;&lt;/record&gt;&lt;/Cite&gt;&lt;Cite&gt;&lt;Author&gt;Global&lt;/Author&gt;&lt;Year&gt;2007&lt;/Year&gt;&lt;RecNum&gt;1610&lt;/RecNum&gt;&lt;record&gt;&lt;rec-number&gt;1610&lt;/rec-number&gt;&lt;foreign-keys&gt;&lt;key app="EN" db-id="app2xzfei0tws8epas05f2zpdasps9aaaww2" timestamp="1543340550"&gt;1610&lt;/key&gt;&lt;/foreign-keys&gt;&lt;ref-type name="Book"&gt;6&lt;/ref-type&gt;&lt;contributors&gt;&lt;authors&gt;&lt;author&gt;Global, Witness&lt;/author&gt;&lt;/authors&gt;&lt;/contributors&gt;&lt;titles&gt;&lt;title&gt;Cambodia&amp;apos;s family trees : illegal logging and the stripping of public assets&lt;/title&gt;&lt;/titles&gt;&lt;dates&gt;&lt;year&gt;2007&lt;/year&gt;&lt;/dates&gt;&lt;pub-location&gt;[Phnom Penh]&lt;/pub-location&gt;&lt;publisher&gt;Global witness&lt;/publisher&gt;&lt;urls&gt;&lt;/urls&gt;&lt;remote-database-name&gt;/z-wcorg/&lt;/remote-database-name&gt;&lt;remote-database-provider&gt;http://worldcat.org&lt;/remote-database-provider&gt;&lt;language&gt;English&lt;/language&gt;&lt;/record&gt;&lt;/Cite&gt;&lt;Cite&gt;&lt;Author&gt;Global Witness&lt;/Author&gt;&lt;Year&gt;2015&lt;/Year&gt;&lt;RecNum&gt;259&lt;/RecNum&gt;&lt;record&gt;&lt;rec-number&gt;259&lt;/rec-number&gt;&lt;foreign-keys&gt;&lt;key app="EN" db-id="app2xzfei0tws8epas05f2zpdasps9aaaww2" timestamp="1543338991"&gt;259&lt;/key&gt;&lt;/foreign-keys&gt;&lt;ref-type name="Report"&gt;27&lt;/ref-type&gt;&lt;contributors&gt;&lt;authors&gt;&lt;author&gt;Global Witness, &lt;/author&gt;&lt;/authors&gt;&lt;/contributors&gt;&lt;titles&gt;&lt;title&gt;The Cost of Luxury. Cambodia&amp;apos;s illagel trade in precious wood with China. &lt;/title&gt;&lt;/titles&gt;&lt;dates&gt;&lt;year&gt;2015&lt;/year&gt;&lt;/dates&gt;&lt;urls&gt;&lt;/urls&gt;&lt;/record&gt;&lt;/Cite&gt;&lt;/EndNote&gt;</w:instrText>
      </w:r>
      <w:r w:rsidR="00FC7CD5" w:rsidRPr="00CE356F">
        <w:rPr>
          <w:sz w:val="22"/>
          <w:szCs w:val="22"/>
        </w:rPr>
        <w:fldChar w:fldCharType="separate"/>
      </w:r>
      <w:r w:rsidR="00FC7CD5" w:rsidRPr="00CE356F">
        <w:rPr>
          <w:noProof/>
          <w:sz w:val="22"/>
          <w:szCs w:val="22"/>
        </w:rPr>
        <w:t>(EIA 2018, Global 2007, Global Witness 2015)</w:t>
      </w:r>
      <w:r w:rsidR="00FC7CD5" w:rsidRPr="00CE356F">
        <w:rPr>
          <w:sz w:val="22"/>
          <w:szCs w:val="22"/>
        </w:rPr>
        <w:fldChar w:fldCharType="end"/>
      </w:r>
      <w:r w:rsidR="00FC7CD5">
        <w:rPr>
          <w:sz w:val="22"/>
          <w:szCs w:val="22"/>
        </w:rPr>
        <w:t>. The result was ambiguity over what “crime” or type of “corruption” was to be weeded out. While the Cambodia government was enticed to support</w:t>
      </w:r>
      <w:del w:id="341" w:author="Iben Nathan" w:date="2019-03-02T15:41:00Z">
        <w:r w:rsidR="00FC7CD5" w:rsidDel="004A7193">
          <w:rPr>
            <w:sz w:val="22"/>
            <w:szCs w:val="22"/>
          </w:rPr>
          <w:delText>ed</w:delText>
        </w:r>
      </w:del>
      <w:r w:rsidR="00FC7CD5">
        <w:rPr>
          <w:sz w:val="22"/>
          <w:szCs w:val="22"/>
        </w:rPr>
        <w:t xml:space="preserve"> the initiative from the outset because of the promise of millions of dollars in “structural adjustment” financing, the imposition of a transnational advocacy organization, </w:t>
      </w:r>
      <w:r w:rsidR="00FC7CD5" w:rsidRPr="00CE356F">
        <w:rPr>
          <w:sz w:val="22"/>
          <w:szCs w:val="22"/>
        </w:rPr>
        <w:t>Global Witness</w:t>
      </w:r>
      <w:r w:rsidR="00FC7CD5">
        <w:rPr>
          <w:sz w:val="22"/>
          <w:szCs w:val="22"/>
        </w:rPr>
        <w:t xml:space="preserve">, as the “independent” international auditor created significant conflict about just what “crimes” were to be reduced, and just what problem definitions were to be ameliorated. When </w:t>
      </w:r>
      <w:r w:rsidR="00FC7CD5" w:rsidRPr="00CE356F">
        <w:rPr>
          <w:sz w:val="22"/>
          <w:szCs w:val="22"/>
        </w:rPr>
        <w:t xml:space="preserve">Global Witness </w:t>
      </w:r>
      <w:r w:rsidR="00FC7CD5">
        <w:rPr>
          <w:sz w:val="22"/>
          <w:szCs w:val="22"/>
        </w:rPr>
        <w:lastRenderedPageBreak/>
        <w:t xml:space="preserve">focused on the ways in which </w:t>
      </w:r>
      <w:r w:rsidR="00FC7CD5" w:rsidRPr="00CE356F">
        <w:rPr>
          <w:sz w:val="22"/>
          <w:szCs w:val="22"/>
        </w:rPr>
        <w:t xml:space="preserve">government officials benefitted </w:t>
      </w:r>
      <w:r w:rsidR="00FC7CD5">
        <w:rPr>
          <w:sz w:val="22"/>
          <w:szCs w:val="22"/>
        </w:rPr>
        <w:t xml:space="preserve">economically </w:t>
      </w:r>
      <w:r w:rsidR="00FC7CD5" w:rsidRPr="00CE356F">
        <w:rPr>
          <w:sz w:val="22"/>
          <w:szCs w:val="22"/>
        </w:rPr>
        <w:t>from forest concessions</w:t>
      </w:r>
      <w:r w:rsidR="00FC7CD5">
        <w:rPr>
          <w:sz w:val="22"/>
          <w:szCs w:val="22"/>
        </w:rPr>
        <w:t>,</w:t>
      </w:r>
      <w:r w:rsidR="00FC7CD5" w:rsidRPr="00CE356F">
        <w:rPr>
          <w:sz w:val="22"/>
          <w:szCs w:val="22"/>
        </w:rPr>
        <w:t xml:space="preserve"> </w:t>
      </w:r>
      <w:r w:rsidR="00FC7CD5">
        <w:rPr>
          <w:sz w:val="22"/>
          <w:szCs w:val="22"/>
        </w:rPr>
        <w:t xml:space="preserve">the Cambodian government ended up </w:t>
      </w:r>
      <w:r w:rsidR="00FC7CD5" w:rsidRPr="00CE356F">
        <w:rPr>
          <w:sz w:val="22"/>
          <w:szCs w:val="22"/>
        </w:rPr>
        <w:t>banish</w:t>
      </w:r>
      <w:r w:rsidR="00FC7CD5">
        <w:rPr>
          <w:sz w:val="22"/>
          <w:szCs w:val="22"/>
        </w:rPr>
        <w:t xml:space="preserve">ing Global Witness from the country </w:t>
      </w:r>
      <w:r w:rsidR="00FC7CD5">
        <w:rPr>
          <w:sz w:val="22"/>
          <w:szCs w:val="22"/>
        </w:rPr>
        <w:fldChar w:fldCharType="begin"/>
      </w:r>
      <w:r w:rsidR="00FC7CD5">
        <w:rPr>
          <w:sz w:val="22"/>
          <w:szCs w:val="22"/>
        </w:rPr>
        <w:instrText xml:space="preserve"> ADDIN EN.CITE &lt;EndNote&gt;&lt;Cite&gt;&lt;Author&gt;Luttrell&lt;/Author&gt;&lt;Year&gt;2006&lt;/Year&gt;&lt;RecNum&gt;29919&lt;/RecNum&gt;&lt;DisplayText&gt;(Luttrell and Brown 2006)&lt;/DisplayText&gt;&lt;record&gt;&lt;rec-number&gt;29919&lt;/rec-number&gt;&lt;foreign-keys&gt;&lt;key app="EN" db-id="zd99pwsezrwdx5ep05ixvswmttr9paate0sd" timestamp="1492188172"&gt;29919&lt;/key&gt;&lt;/foreign-keys&gt;&lt;ref-type name="Report"&gt;27&lt;/ref-type&gt;&lt;contributors&gt;&lt;authors&gt;&lt;author&gt;Luttrell, Cecilia&lt;/author&gt;&lt;author&gt;Brown, David&lt;/author&gt;&lt;/authors&gt;&lt;secondary-authors&gt;&lt;author&gt;VERIFOR&lt;/author&gt;&lt;/secondary-authors&gt;&lt;/contributors&gt;&lt;titles&gt;&lt;title&gt;The Experience of Independent Forest Monitoring in Cambodia&lt;/title&gt;&lt;/titles&gt;&lt;dates&gt;&lt;year&gt;2006&lt;/year&gt;&lt;pub-dates&gt;&lt;date&gt;July, 2006&lt;/date&gt;&lt;/pub-dates&gt;&lt;/dates&gt;&lt;publisher&gt;VERIFOR&lt;/publisher&gt;&lt;urls&gt;&lt;related-urls&gt;&lt;url&gt;http://www.verifor.org/background/case-studies/cambodia.html&lt;/url&gt;&lt;/related-urls&gt;&lt;/urls&gt;&lt;/record&gt;&lt;/Cite&gt;&lt;/EndNote&gt;</w:instrText>
      </w:r>
      <w:r w:rsidR="00FC7CD5">
        <w:rPr>
          <w:sz w:val="22"/>
          <w:szCs w:val="22"/>
        </w:rPr>
        <w:fldChar w:fldCharType="separate"/>
      </w:r>
      <w:r w:rsidR="00FC7CD5">
        <w:rPr>
          <w:noProof/>
          <w:sz w:val="22"/>
          <w:szCs w:val="22"/>
        </w:rPr>
        <w:t>(Luttrell and Brown 2006)</w:t>
      </w:r>
      <w:r w:rsidR="00FC7CD5">
        <w:rPr>
          <w:sz w:val="22"/>
          <w:szCs w:val="22"/>
        </w:rPr>
        <w:fldChar w:fldCharType="end"/>
      </w:r>
      <w:r w:rsidR="00FC7CD5">
        <w:rPr>
          <w:sz w:val="22"/>
          <w:szCs w:val="22"/>
        </w:rPr>
        <w:t>. The result was the imposition of “caretaker” auditor, and the collapse of the agreement following the first five-year commitment period.</w:t>
      </w:r>
      <w:r w:rsidR="00FC7CD5">
        <w:rPr>
          <w:rFonts w:asciiTheme="majorBidi" w:hAnsiTheme="majorBidi" w:cstheme="majorBidi"/>
          <w:sz w:val="22"/>
          <w:szCs w:val="22"/>
        </w:rPr>
        <w:t xml:space="preserve"> Yet, the lessons “learned” for improving each initiative reinforced the good governance norm complex by turned to “design” challenges with the “independent variable” (i.e. the intervention itself), and/or, asserted synergies among dependent variable subcomponents, including widespread norms that enforcement of the “rule of law” would create synergistic environmental, livelihood, </w:t>
      </w:r>
      <w:r w:rsidR="00FC7CD5" w:rsidRPr="008F3B35">
        <w:rPr>
          <w:rFonts w:asciiTheme="majorBidi" w:hAnsiTheme="majorBidi" w:cstheme="majorBidi"/>
          <w:color w:val="000000" w:themeColor="text1"/>
          <w:sz w:val="22"/>
          <w:szCs w:val="22"/>
        </w:rPr>
        <w:t>and economic growth outcomes.</w:t>
      </w:r>
    </w:p>
    <w:p w14:paraId="009EDA51" w14:textId="77777777" w:rsidR="004A7193" w:rsidRDefault="00FC7CD5" w:rsidP="00FC7CD5">
      <w:pPr>
        <w:widowControl w:val="0"/>
        <w:ind w:firstLine="720"/>
        <w:contextualSpacing/>
        <w:mirrorIndents/>
        <w:rPr>
          <w:ins w:id="342" w:author="Iben Nathan" w:date="2019-03-02T15:43:00Z"/>
          <w:color w:val="000000" w:themeColor="text1"/>
          <w:sz w:val="22"/>
          <w:szCs w:val="22"/>
        </w:rPr>
      </w:pPr>
      <w:r w:rsidRPr="008F3B35">
        <w:rPr>
          <w:rFonts w:asciiTheme="majorBidi" w:hAnsiTheme="majorBidi" w:cstheme="majorBidi"/>
          <w:color w:val="000000" w:themeColor="text1"/>
          <w:sz w:val="22"/>
          <w:szCs w:val="22"/>
        </w:rPr>
        <w:t>Indeed, the “lessons drawn” from transnational organizations’ efforts to improve good governance in Cambodia over with REDD+, also help understand the approach and design to subsequent approaches to legality verification. For example,</w:t>
      </w:r>
      <w:r w:rsidRPr="008F3B35">
        <w:rPr>
          <w:color w:val="000000" w:themeColor="text1"/>
          <w:sz w:val="22"/>
          <w:szCs w:val="22"/>
        </w:rPr>
        <w:t xml:space="preserve"> a leading transnational organization that emphasizes market-oriented approaches to foster local rights to resources and biodiversity conservation, Forest trends </w:t>
      </w:r>
      <w:r w:rsidRPr="008F3B35">
        <w:rPr>
          <w:color w:val="000000" w:themeColor="text1"/>
          <w:sz w:val="22"/>
          <w:szCs w:val="22"/>
        </w:rPr>
        <w:fldChar w:fldCharType="begin"/>
      </w:r>
      <w:r w:rsidRPr="008F3B35">
        <w:rPr>
          <w:color w:val="000000" w:themeColor="text1"/>
          <w:sz w:val="22"/>
          <w:szCs w:val="22"/>
        </w:rPr>
        <w:instrText xml:space="preserve"> ADDIN EN.CITE &lt;EndNote&gt;&lt;Cite&gt;&lt;Author&gt;Forest Trends&lt;/Author&gt;&lt;Year&gt;2015&lt;/Year&gt;&lt;RecNum&gt;82325&lt;/RecNum&gt;&lt;DisplayText&gt;(Forest Trends 2015)&lt;/DisplayText&gt;&lt;record&gt;&lt;rec-number&gt;82325&lt;/rec-number&gt;&lt;foreign-keys&gt;&lt;key app="EN" db-id="zd99pwsezrwdx5ep05ixvswmttr9paate0sd" timestamp="1549633824"&gt;82325&lt;/key&gt;&lt;/foreign-keys&gt;&lt;ref-type name="Report"&gt;27&lt;/ref-type&gt;&lt;contributors&gt;&lt;authors&gt;&lt;author&gt;Forest Trends,&lt;/author&gt;&lt;/authors&gt;&lt;/contributors&gt;&lt;auth-address&gt;copyright@fao.org&lt;/auth-address&gt;&lt;titles&gt;&lt;title&gt;Conversion Timber, Forest Monitoring, and Land-Use Governance in Cambodia&lt;/title&gt;&lt;/titles&gt;&lt;keywords&gt;&lt;keyword&gt;no deforestation&lt;/keyword&gt;&lt;keyword&gt;innovative approaches&lt;/keyword&gt;&lt;keyword&gt;FAO&lt;/keyword&gt;&lt;keyword&gt;ITTO&lt;/keyword&gt;&lt;/keywords&gt;&lt;dates&gt;&lt;year&gt;2015&lt;/year&gt;&lt;pub-dates&gt;&lt;date&gt;July&lt;/date&gt;&lt;/pub-dates&gt;&lt;/dates&gt;&lt;pub-location&gt;Washington, DC&lt;/pub-location&gt;&lt;publisher&gt;Forest Trends, UK Aid&lt;/publisher&gt;&lt;work-type&gt;Reprot Series: Forest Trade and Finance&lt;/work-type&gt;&lt;urls&gt;&lt;related-urls&gt;&lt;url&gt;http://www.illegal-logging.info/papers/FAO_-_Best_Practices_Forestry_Law_Compliance.pdf&lt;/url&gt;&lt;/related-urls&gt;&lt;/urls&gt;&lt;/record&gt;&lt;/Cite&gt;&lt;/EndNote&gt;</w:instrText>
      </w:r>
      <w:r w:rsidRPr="008F3B35">
        <w:rPr>
          <w:color w:val="000000" w:themeColor="text1"/>
          <w:sz w:val="22"/>
          <w:szCs w:val="22"/>
        </w:rPr>
        <w:fldChar w:fldCharType="separate"/>
      </w:r>
      <w:r w:rsidRPr="008F3B35">
        <w:rPr>
          <w:noProof/>
          <w:color w:val="000000" w:themeColor="text1"/>
          <w:sz w:val="22"/>
          <w:szCs w:val="22"/>
        </w:rPr>
        <w:t>(Forest Trends 2015)</w:t>
      </w:r>
      <w:r w:rsidRPr="008F3B35">
        <w:rPr>
          <w:color w:val="000000" w:themeColor="text1"/>
          <w:sz w:val="22"/>
          <w:szCs w:val="22"/>
        </w:rPr>
        <w:fldChar w:fldCharType="end"/>
      </w:r>
      <w:r w:rsidRPr="008F3B35">
        <w:rPr>
          <w:color w:val="000000" w:themeColor="text1"/>
          <w:sz w:val="22"/>
          <w:szCs w:val="22"/>
        </w:rPr>
        <w:t xml:space="preserve"> posited their belief that the inability of transnational REDD+ financing efforts to address Cambodia’s land and resource challenges was owing the government’s failure in developing “… legitimate and transparent institutions” that they further posited, that if strengthening would lead to the “[rewarding of]… </w:t>
      </w:r>
      <w:r w:rsidRPr="008F3B35">
        <w:rPr>
          <w:rFonts w:eastAsiaTheme="minorHAnsi"/>
          <w:color w:val="000000" w:themeColor="text1"/>
          <w:sz w:val="22"/>
          <w:szCs w:val="22"/>
          <w:lang w:eastAsia="en-US"/>
        </w:rPr>
        <w:t>legitimate agriculture that i</w:t>
      </w:r>
      <w:r w:rsidRPr="008F3B35">
        <w:rPr>
          <w:rFonts w:eastAsiaTheme="minorHAnsi"/>
          <w:color w:val="000000" w:themeColor="text1"/>
          <w:sz w:val="22"/>
          <w:szCs w:val="22"/>
        </w:rPr>
        <w:t>s</w:t>
      </w:r>
      <w:r w:rsidRPr="008F3B35">
        <w:rPr>
          <w:rFonts w:eastAsiaTheme="minorHAnsi"/>
          <w:color w:val="000000" w:themeColor="text1"/>
          <w:sz w:val="22"/>
          <w:szCs w:val="22"/>
          <w:lang w:eastAsia="en-US"/>
        </w:rPr>
        <w:t xml:space="preserve"> practiced within existing laws– and penalizing producers that harvest natural forests under false pretexts</w:t>
      </w:r>
      <w:r w:rsidRPr="008F3B35">
        <w:rPr>
          <w:rFonts w:eastAsiaTheme="minorHAnsi"/>
          <w:color w:val="000000" w:themeColor="text1"/>
          <w:sz w:val="22"/>
          <w:szCs w:val="22"/>
        </w:rPr>
        <w:t xml:space="preserve">” </w:t>
      </w:r>
      <w:r w:rsidRPr="008F3B35">
        <w:rPr>
          <w:color w:val="000000" w:themeColor="text1"/>
          <w:sz w:val="22"/>
          <w:szCs w:val="22"/>
        </w:rPr>
        <w:fldChar w:fldCharType="begin"/>
      </w:r>
      <w:r w:rsidRPr="008F3B35">
        <w:rPr>
          <w:color w:val="000000" w:themeColor="text1"/>
          <w:sz w:val="22"/>
          <w:szCs w:val="22"/>
        </w:rPr>
        <w:instrText xml:space="preserve"> ADDIN EN.CITE &lt;EndNote&gt;&lt;Cite&gt;&lt;Author&gt;Tucker&lt;/Author&gt;&lt;Year&gt;2015&lt;/Year&gt;&lt;RecNum&gt;82326&lt;/RecNum&gt;&lt;DisplayText&gt;(Tucker 2015)&lt;/DisplayText&gt;&lt;record&gt;&lt;rec-number&gt;82326&lt;/rec-number&gt;&lt;foreign-keys&gt;&lt;key app="EN" db-id="zd99pwsezrwdx5ep05ixvswmttr9paate0sd" timestamp="1549634567"&gt;82326&lt;/key&gt;&lt;/foreign-keys&gt;&lt;ref-type name="Report"&gt;27&lt;/ref-type&gt;&lt;contributors&gt;&lt;authors&gt;&lt;author&gt;Wil Tucker&lt;/author&gt;&lt;/authors&gt;&lt;/contributors&gt;&lt;auth-address&gt;copyright@fao.org&lt;/auth-address&gt;&lt;titles&gt;&lt;title&gt;Lifting the Veil: Deforestation Disguised as Agriculture in Cambodia&lt;/title&gt;&lt;/titles&gt;&lt;keywords&gt;&lt;keyword&gt;no deforestation&lt;/keyword&gt;&lt;keyword&gt;innovative approaches&lt;/keyword&gt;&lt;keyword&gt;FAO&lt;/keyword&gt;&lt;keyword&gt;ITTO&lt;/keyword&gt;&lt;/keywords&gt;&lt;dates&gt;&lt;year&gt;2015&lt;/year&gt;&lt;pub-dates&gt;&lt;date&gt;August&lt;/date&gt;&lt;/pub-dates&gt;&lt;/dates&gt;&lt;pub-location&gt;Washington, DC&lt;/pub-location&gt;&lt;publisher&gt;Forest Trends, UK Aid&lt;/publisher&gt;&lt;work-type&gt;Forest Trends blog&lt;/work-type&gt;&lt;urls&gt;&lt;related-urls&gt;&lt;url&gt;http://www.illegal-logging.info/papers/FAO_-_Best_Practices_Forestry_Law_Compliance.pdf&lt;/url&gt;&lt;/related-urls&gt;&lt;/urls&gt;&lt;/record&gt;&lt;/Cite&gt;&lt;/EndNote&gt;</w:instrText>
      </w:r>
      <w:r w:rsidRPr="008F3B35">
        <w:rPr>
          <w:color w:val="000000" w:themeColor="text1"/>
          <w:sz w:val="22"/>
          <w:szCs w:val="22"/>
        </w:rPr>
        <w:fldChar w:fldCharType="separate"/>
      </w:r>
      <w:r w:rsidRPr="008F3B35">
        <w:rPr>
          <w:noProof/>
          <w:color w:val="000000" w:themeColor="text1"/>
          <w:sz w:val="22"/>
          <w:szCs w:val="22"/>
        </w:rPr>
        <w:t>(Tucker 2015)</w:t>
      </w:r>
      <w:r w:rsidRPr="008F3B35">
        <w:rPr>
          <w:color w:val="000000" w:themeColor="text1"/>
          <w:sz w:val="22"/>
          <w:szCs w:val="22"/>
        </w:rPr>
        <w:fldChar w:fldCharType="end"/>
      </w:r>
      <w:r w:rsidRPr="008F3B35">
        <w:rPr>
          <w:rFonts w:eastAsiaTheme="minorHAnsi"/>
          <w:color w:val="000000" w:themeColor="text1"/>
          <w:sz w:val="22"/>
          <w:szCs w:val="22"/>
        </w:rPr>
        <w:t>. They further posited the belief that</w:t>
      </w:r>
      <w:del w:id="343" w:author="Iben Nathan" w:date="2019-03-02T15:42:00Z">
        <w:r w:rsidRPr="008F3B35" w:rsidDel="004A7193">
          <w:rPr>
            <w:rFonts w:eastAsiaTheme="minorHAnsi"/>
            <w:color w:val="000000" w:themeColor="text1"/>
            <w:sz w:val="22"/>
            <w:szCs w:val="22"/>
          </w:rPr>
          <w:delText xml:space="preserve"> the </w:delText>
        </w:r>
      </w:del>
      <w:r w:rsidRPr="008F3B35">
        <w:rPr>
          <w:rFonts w:eastAsiaTheme="minorHAnsi"/>
          <w:color w:val="000000" w:themeColor="text1"/>
          <w:sz w:val="22"/>
          <w:szCs w:val="22"/>
        </w:rPr>
        <w:t>fostering these “rule of law” reforms would be synergistic with a range of outcomes, as in they would lead to “</w:t>
      </w:r>
      <w:r w:rsidRPr="008F3B35">
        <w:rPr>
          <w:rFonts w:eastAsiaTheme="minorHAnsi"/>
          <w:i/>
          <w:iCs/>
          <w:color w:val="000000" w:themeColor="text1"/>
          <w:sz w:val="22"/>
          <w:szCs w:val="22"/>
          <w:lang w:eastAsia="en-US"/>
        </w:rPr>
        <w:t>better</w:t>
      </w:r>
      <w:r w:rsidRPr="008F3B35">
        <w:rPr>
          <w:rFonts w:eastAsiaTheme="minorHAnsi"/>
          <w:color w:val="000000" w:themeColor="text1"/>
          <w:sz w:val="22"/>
          <w:szCs w:val="22"/>
          <w:lang w:eastAsia="en-US"/>
        </w:rPr>
        <w:t xml:space="preserve"> land use planning and, ultimately, sustainable forestry practices” </w:t>
      </w:r>
      <w:r w:rsidRPr="008F3B35">
        <w:rPr>
          <w:color w:val="000000" w:themeColor="text1"/>
          <w:sz w:val="22"/>
          <w:szCs w:val="22"/>
        </w:rPr>
        <w:fldChar w:fldCharType="begin"/>
      </w:r>
      <w:r w:rsidRPr="008F3B35">
        <w:rPr>
          <w:color w:val="000000" w:themeColor="text1"/>
          <w:sz w:val="22"/>
          <w:szCs w:val="22"/>
        </w:rPr>
        <w:instrText xml:space="preserve"> ADDIN EN.CITE &lt;EndNote&gt;&lt;Cite&gt;&lt;Author&gt;Tucker&lt;/Author&gt;&lt;Year&gt;2015&lt;/Year&gt;&lt;RecNum&gt;82326&lt;/RecNum&gt;&lt;DisplayText&gt;(Tucker 2015)&lt;/DisplayText&gt;&lt;record&gt;&lt;rec-number&gt;82326&lt;/rec-number&gt;&lt;foreign-keys&gt;&lt;key app="EN" db-id="zd99pwsezrwdx5ep05ixvswmttr9paate0sd" timestamp="1549634567"&gt;82326&lt;/key&gt;&lt;/foreign-keys&gt;&lt;ref-type name="Report"&gt;27&lt;/ref-type&gt;&lt;contributors&gt;&lt;authors&gt;&lt;author&gt;Wil Tucker&lt;/author&gt;&lt;/authors&gt;&lt;/contributors&gt;&lt;auth-address&gt;copyright@fao.org&lt;/auth-address&gt;&lt;titles&gt;&lt;title&gt;Lifting the Veil: Deforestation Disguised as Agriculture in Cambodia&lt;/title&gt;&lt;/titles&gt;&lt;keywords&gt;&lt;keyword&gt;no deforestation&lt;/keyword&gt;&lt;keyword&gt;innovative approaches&lt;/keyword&gt;&lt;keyword&gt;FAO&lt;/keyword&gt;&lt;keyword&gt;ITTO&lt;/keyword&gt;&lt;/keywords&gt;&lt;dates&gt;&lt;year&gt;2015&lt;/year&gt;&lt;pub-dates&gt;&lt;date&gt;August&lt;/date&gt;&lt;/pub-dates&gt;&lt;/dates&gt;&lt;pub-location&gt;Washington, DC&lt;/pub-location&gt;&lt;publisher&gt;Forest Trends, UK Aid&lt;/publisher&gt;&lt;work-type&gt;Forest Trends blog&lt;/work-type&gt;&lt;urls&gt;&lt;related-urls&gt;&lt;url&gt;http://www.illegal-logging.info/papers/FAO_-_Best_Practices_Forestry_Law_Compliance.pdf&lt;/url&gt;&lt;/related-urls&gt;&lt;/urls&gt;&lt;/record&gt;&lt;/Cite&gt;&lt;/EndNote&gt;</w:instrText>
      </w:r>
      <w:r w:rsidRPr="008F3B35">
        <w:rPr>
          <w:color w:val="000000" w:themeColor="text1"/>
          <w:sz w:val="22"/>
          <w:szCs w:val="22"/>
        </w:rPr>
        <w:fldChar w:fldCharType="separate"/>
      </w:r>
      <w:r w:rsidRPr="008F3B35">
        <w:rPr>
          <w:noProof/>
          <w:color w:val="000000" w:themeColor="text1"/>
          <w:sz w:val="22"/>
          <w:szCs w:val="22"/>
        </w:rPr>
        <w:t>(Tucker 2015)</w:t>
      </w:r>
      <w:r w:rsidRPr="008F3B35">
        <w:rPr>
          <w:color w:val="000000" w:themeColor="text1"/>
          <w:sz w:val="22"/>
          <w:szCs w:val="22"/>
        </w:rPr>
        <w:fldChar w:fldCharType="end"/>
      </w:r>
      <w:r w:rsidRPr="008F3B35">
        <w:rPr>
          <w:color w:val="000000" w:themeColor="text1"/>
          <w:sz w:val="22"/>
          <w:szCs w:val="22"/>
        </w:rPr>
        <w:t>.</w:t>
      </w:r>
    </w:p>
    <w:p w14:paraId="692A0587" w14:textId="77777777" w:rsidR="00FC7CD5" w:rsidRPr="008F3B35" w:rsidRDefault="00FC7CD5" w:rsidP="00FC7CD5">
      <w:pPr>
        <w:widowControl w:val="0"/>
        <w:ind w:firstLine="720"/>
        <w:contextualSpacing/>
        <w:mirrorIndents/>
        <w:rPr>
          <w:rFonts w:asciiTheme="majorBidi" w:hAnsiTheme="majorBidi" w:cstheme="majorBidi"/>
          <w:color w:val="000000" w:themeColor="text1"/>
          <w:sz w:val="22"/>
          <w:szCs w:val="22"/>
        </w:rPr>
      </w:pPr>
      <w:r w:rsidRPr="008F3B35">
        <w:rPr>
          <w:color w:val="000000" w:themeColor="text1"/>
          <w:sz w:val="22"/>
          <w:szCs w:val="22"/>
        </w:rPr>
        <w:t xml:space="preserve"> </w:t>
      </w:r>
      <w:r w:rsidRPr="008F3B35">
        <w:rPr>
          <w:rFonts w:eastAsiaTheme="minorHAnsi"/>
          <w:color w:val="000000" w:themeColor="text1"/>
          <w:sz w:val="22"/>
          <w:szCs w:val="22"/>
        </w:rPr>
        <w:t xml:space="preserve">Analyses such as these that point to synergies, also helped create the justification for global legality verification initiatives in Cambodia, since they were treated as “prerequisites” for the REDD+ experiment to be effective, rather than interrogating the turn toward financial and market mechanisms as the preferred transnational tool, and the paradoxes inherent in the good governance norm complex itself. These findings, however, are inconsistent with research on the multiple and contradictory effects of REDD+ as an approach </w:t>
      </w:r>
      <w:r w:rsidRPr="008F3B35">
        <w:rPr>
          <w:color w:val="000000" w:themeColor="text1"/>
          <w:sz w:val="22"/>
          <w:szCs w:val="22"/>
        </w:rPr>
        <w:t xml:space="preserve">that finds that “many REDD+ schemes appear to have fueled social conflict” while having minimal or no impacts on climate emissions themselves </w:t>
      </w:r>
      <w:r w:rsidRPr="008F3B35">
        <w:rPr>
          <w:color w:val="000000" w:themeColor="text1"/>
          <w:sz w:val="22"/>
          <w:szCs w:val="22"/>
        </w:rPr>
        <w:fldChar w:fldCharType="begin"/>
      </w:r>
      <w:r w:rsidRPr="008F3B35">
        <w:rPr>
          <w:color w:val="000000" w:themeColor="text1"/>
          <w:sz w:val="22"/>
          <w:szCs w:val="22"/>
        </w:rPr>
        <w:instrText xml:space="preserve"> ADDIN EN.CITE &lt;EndNote&gt;&lt;Cite&gt;&lt;Author&gt;Milne&lt;/Author&gt;&lt;Year&gt;2018&lt;/Year&gt;&lt;RecNum&gt;82323&lt;/RecNum&gt;&lt;DisplayText&gt;(Milne et al. 2018)&lt;/DisplayText&gt;&lt;record&gt;&lt;rec-number&gt;82323&lt;/rec-number&gt;&lt;foreign-keys&gt;&lt;key app="EN" db-id="zd99pwsezrwdx5ep05ixvswmttr9paate0sd" timestamp="1549632547"&gt;82323&lt;/key&gt;&lt;/foreign-keys&gt;&lt;ref-type name="Journal Article"&gt;17&lt;/ref-type&gt;&lt;contributors&gt;&lt;authors&gt;&lt;author&gt;Sarah Milne&lt;/author&gt;&lt;author&gt;Sango Mahantya&lt;/author&gt;&lt;author&gt;Phuc Toa&lt;/author&gt;&lt;author&gt;Wolfram Dressler&lt;/author&gt;&lt;author&gt;Peter Kanowski&lt;/author&gt;&lt;author&gt;Maylee Thavata&lt;/author&gt;&lt;/authors&gt;&lt;/contributors&gt;&lt;titles&gt;&lt;title&gt;Learning From ‘Actually Existing’ REDD+: A Synthesis of Ethnographic Findings&lt;/title&gt;&lt;secondary-title&gt;Conservation and Society AOP&lt;/secondary-title&gt;&lt;/titles&gt;&lt;periodical&gt;&lt;full-title&gt;Conservation and Society AOP&lt;/full-title&gt;&lt;/periodical&gt;&lt;pages&gt;1-12&lt;/pages&gt;&lt;dates&gt;&lt;year&gt;2018&lt;/year&gt;&lt;/dates&gt;&lt;urls&gt;&lt;/urls&gt;&lt;/record&gt;&lt;/Cite&gt;&lt;/EndNote&gt;</w:instrText>
      </w:r>
      <w:r w:rsidRPr="008F3B35">
        <w:rPr>
          <w:color w:val="000000" w:themeColor="text1"/>
          <w:sz w:val="22"/>
          <w:szCs w:val="22"/>
        </w:rPr>
        <w:fldChar w:fldCharType="separate"/>
      </w:r>
      <w:r w:rsidRPr="008F3B35">
        <w:rPr>
          <w:noProof/>
          <w:color w:val="000000" w:themeColor="text1"/>
          <w:sz w:val="22"/>
          <w:szCs w:val="22"/>
        </w:rPr>
        <w:t>(Milne et al. 2018)</w:t>
      </w:r>
      <w:r w:rsidRPr="008F3B35">
        <w:rPr>
          <w:color w:val="000000" w:themeColor="text1"/>
          <w:sz w:val="22"/>
          <w:szCs w:val="22"/>
        </w:rPr>
        <w:fldChar w:fldCharType="end"/>
      </w:r>
      <w:r w:rsidRPr="008F3B35">
        <w:rPr>
          <w:color w:val="000000" w:themeColor="text1"/>
          <w:sz w:val="22"/>
          <w:szCs w:val="22"/>
        </w:rPr>
        <w:t xml:space="preserve"> which they argue stems, in part, from “the prevalence of overly simplified codification systems for REDD+ implementation that mismatch targeted societies and landscapes” and a “ consequent dissonance between REDD+ objectives and outcomes” that render REDD+ as a “blunt as tool for change” unlikely to provide a ‘solution’ in the global climate regime</w:t>
      </w:r>
    </w:p>
    <w:p w14:paraId="0C22FD6A" w14:textId="77777777" w:rsidR="005933C5" w:rsidRPr="008F3B35" w:rsidRDefault="005933C5" w:rsidP="00DB05CA">
      <w:pPr>
        <w:widowControl w:val="0"/>
        <w:tabs>
          <w:tab w:val="left" w:pos="720"/>
        </w:tabs>
        <w:contextualSpacing/>
        <w:mirrorIndents/>
        <w:rPr>
          <w:color w:val="000000" w:themeColor="text1"/>
          <w:sz w:val="22"/>
          <w:szCs w:val="22"/>
          <w:shd w:val="clear" w:color="auto" w:fill="FFFFFF"/>
        </w:rPr>
      </w:pPr>
    </w:p>
    <w:p w14:paraId="356083A1" w14:textId="77777777" w:rsidR="00F650C3" w:rsidRPr="007A03FF" w:rsidRDefault="00F650C3" w:rsidP="00427077">
      <w:pPr>
        <w:widowControl w:val="0"/>
        <w:contextualSpacing/>
        <w:mirrorIndents/>
        <w:rPr>
          <w:sz w:val="22"/>
          <w:szCs w:val="22"/>
        </w:rPr>
      </w:pPr>
    </w:p>
    <w:p w14:paraId="52A69333" w14:textId="77777777" w:rsidR="00606B57" w:rsidRPr="007A03FF" w:rsidRDefault="00427077" w:rsidP="00DA261B">
      <w:pPr>
        <w:widowControl w:val="0"/>
        <w:ind w:firstLine="720"/>
        <w:contextualSpacing/>
        <w:mirrorIndents/>
        <w:rPr>
          <w:i/>
          <w:iCs/>
          <w:sz w:val="22"/>
          <w:szCs w:val="22"/>
        </w:rPr>
      </w:pPr>
      <w:r>
        <w:rPr>
          <w:i/>
          <w:iCs/>
          <w:sz w:val="22"/>
          <w:szCs w:val="22"/>
        </w:rPr>
        <w:t xml:space="preserve">Legality Verification as Reinforcing </w:t>
      </w:r>
      <w:r w:rsidR="0014272B" w:rsidRPr="007A03FF">
        <w:rPr>
          <w:i/>
          <w:iCs/>
          <w:sz w:val="22"/>
          <w:szCs w:val="22"/>
        </w:rPr>
        <w:t>the</w:t>
      </w:r>
      <w:r w:rsidR="00F650C3" w:rsidRPr="007A03FF">
        <w:rPr>
          <w:i/>
          <w:iCs/>
          <w:sz w:val="22"/>
          <w:szCs w:val="22"/>
        </w:rPr>
        <w:t xml:space="preserve"> Good Governance Norm </w:t>
      </w:r>
    </w:p>
    <w:p w14:paraId="5B69F1F4" w14:textId="77777777" w:rsidR="000F29D8" w:rsidRPr="00A7456A" w:rsidRDefault="000F29D8" w:rsidP="00427077">
      <w:pPr>
        <w:widowControl w:val="0"/>
        <w:contextualSpacing/>
        <w:mirrorIndents/>
        <w:rPr>
          <w:i/>
          <w:iCs/>
          <w:sz w:val="22"/>
          <w:szCs w:val="22"/>
        </w:rPr>
      </w:pPr>
    </w:p>
    <w:p w14:paraId="0A740319" w14:textId="77777777" w:rsidR="00427077" w:rsidRDefault="00F62EA7" w:rsidP="00F62EA7">
      <w:pPr>
        <w:widowControl w:val="0"/>
        <w:ind w:firstLine="720"/>
        <w:contextualSpacing/>
        <w:mirrorIndents/>
        <w:rPr>
          <w:bCs/>
          <w:sz w:val="22"/>
          <w:szCs w:val="22"/>
        </w:rPr>
      </w:pPr>
      <w:r w:rsidRPr="007A03FF">
        <w:rPr>
          <w:sz w:val="22"/>
          <w:szCs w:val="22"/>
        </w:rPr>
        <w:t xml:space="preserve">Our broad historical sweep of finance and market driven transnational interventions in the Cambodia case demonstrates the way in which a </w:t>
      </w:r>
      <w:r>
        <w:rPr>
          <w:sz w:val="22"/>
          <w:szCs w:val="22"/>
        </w:rPr>
        <w:t>g</w:t>
      </w:r>
      <w:r w:rsidRPr="007A03FF">
        <w:rPr>
          <w:sz w:val="22"/>
          <w:szCs w:val="22"/>
        </w:rPr>
        <w:t xml:space="preserve">ood </w:t>
      </w:r>
      <w:r>
        <w:rPr>
          <w:sz w:val="22"/>
          <w:szCs w:val="22"/>
        </w:rPr>
        <w:t>g</w:t>
      </w:r>
      <w:r w:rsidRPr="007A03FF">
        <w:rPr>
          <w:sz w:val="22"/>
          <w:szCs w:val="22"/>
        </w:rPr>
        <w:t>overnance norm complex has treated the subcomponents as largely synergistic, and any inverse and countervailing or negative outcomes as a problem with the intervention</w:t>
      </w:r>
      <w:r>
        <w:rPr>
          <w:rFonts w:asciiTheme="majorBidi" w:hAnsiTheme="majorBidi" w:cstheme="majorBidi"/>
          <w:sz w:val="22"/>
          <w:szCs w:val="22"/>
        </w:rPr>
        <w:t xml:space="preserve"> itself, which, tragically, has now led to the confusing proliferation, and building, of a range of interventions</w:t>
      </w:r>
      <w:ins w:id="344" w:author="Iben Nathan" w:date="2019-03-02T15:49:00Z">
        <w:r w:rsidR="004A7193">
          <w:rPr>
            <w:rFonts w:asciiTheme="majorBidi" w:hAnsiTheme="majorBidi" w:cstheme="majorBidi"/>
            <w:sz w:val="22"/>
            <w:szCs w:val="22"/>
          </w:rPr>
          <w:t xml:space="preserve"> and unintended consequences.</w:t>
        </w:r>
      </w:ins>
      <w:r>
        <w:rPr>
          <w:rFonts w:asciiTheme="majorBidi" w:hAnsiTheme="majorBidi" w:cstheme="majorBidi"/>
          <w:sz w:val="22"/>
          <w:szCs w:val="22"/>
        </w:rPr>
        <w:t xml:space="preserve"> Yet as our framework and review makes clear, </w:t>
      </w:r>
      <w:del w:id="345" w:author="Iben Nathan" w:date="2019-03-02T15:49:00Z">
        <w:r w:rsidDel="004A7193">
          <w:rPr>
            <w:bCs/>
            <w:sz w:val="22"/>
            <w:szCs w:val="22"/>
          </w:rPr>
          <w:delText xml:space="preserve">it is impossible for a transnational intervention </w:delText>
        </w:r>
      </w:del>
      <w:ins w:id="346" w:author="Iben Nathan" w:date="2019-03-02T15:50:00Z">
        <w:r w:rsidR="004A7193">
          <w:rPr>
            <w:bCs/>
            <w:sz w:val="22"/>
            <w:szCs w:val="22"/>
          </w:rPr>
          <w:t xml:space="preserve"> </w:t>
        </w:r>
        <w:r w:rsidR="004C3E3E">
          <w:rPr>
            <w:bCs/>
            <w:sz w:val="22"/>
            <w:szCs w:val="22"/>
          </w:rPr>
          <w:t xml:space="preserve"> </w:t>
        </w:r>
      </w:ins>
      <w:ins w:id="347" w:author="Iben Nathan" w:date="2019-03-02T15:51:00Z">
        <w:r w:rsidR="004C3E3E">
          <w:rPr>
            <w:bCs/>
            <w:sz w:val="22"/>
            <w:szCs w:val="22"/>
          </w:rPr>
          <w:t xml:space="preserve">looking for new good governance designs </w:t>
        </w:r>
      </w:ins>
      <w:ins w:id="348" w:author="Iben Nathan" w:date="2019-03-02T15:52:00Z">
        <w:r w:rsidR="004C3E3E">
          <w:rPr>
            <w:bCs/>
            <w:sz w:val="22"/>
            <w:szCs w:val="22"/>
          </w:rPr>
          <w:t xml:space="preserve">that </w:t>
        </w:r>
      </w:ins>
      <w:ins w:id="349" w:author="Iben Nathan" w:date="2019-03-02T15:51:00Z">
        <w:r w:rsidR="004C3E3E">
          <w:rPr>
            <w:bCs/>
            <w:sz w:val="22"/>
            <w:szCs w:val="22"/>
          </w:rPr>
          <w:t xml:space="preserve">change focus from one good governance component to another </w:t>
        </w:r>
      </w:ins>
      <w:del w:id="350" w:author="Iben Nathan" w:date="2019-03-02T15:51:00Z">
        <w:r w:rsidDel="004C3E3E">
          <w:rPr>
            <w:bCs/>
            <w:sz w:val="22"/>
            <w:szCs w:val="22"/>
          </w:rPr>
          <w:delText xml:space="preserve">to </w:delText>
        </w:r>
      </w:del>
      <w:ins w:id="351" w:author="Iben Nathan" w:date="2019-03-02T15:52:00Z">
        <w:r w:rsidR="004C3E3E">
          <w:rPr>
            <w:bCs/>
            <w:sz w:val="22"/>
            <w:szCs w:val="22"/>
          </w:rPr>
          <w:t xml:space="preserve"> is unlikely to </w:t>
        </w:r>
      </w:ins>
      <w:r>
        <w:rPr>
          <w:bCs/>
          <w:sz w:val="22"/>
          <w:szCs w:val="22"/>
        </w:rPr>
        <w:t>overcome the procedural/substantive and capacity building paradoxes noted above.</w:t>
      </w:r>
    </w:p>
    <w:p w14:paraId="1FA78750" w14:textId="77777777" w:rsidR="00606B57" w:rsidRDefault="00606B57" w:rsidP="00B827D3">
      <w:pPr>
        <w:widowControl w:val="0"/>
        <w:contextualSpacing/>
        <w:mirrorIndents/>
        <w:rPr>
          <w:sz w:val="22"/>
          <w:szCs w:val="22"/>
        </w:rPr>
      </w:pPr>
    </w:p>
    <w:p w14:paraId="78FEC87F" w14:textId="77777777" w:rsidR="00B0035E" w:rsidRPr="00427077" w:rsidRDefault="00427077" w:rsidP="00427077">
      <w:pPr>
        <w:widowControl w:val="0"/>
        <w:tabs>
          <w:tab w:val="left" w:pos="720"/>
        </w:tabs>
        <w:contextualSpacing/>
        <w:mirrorIndents/>
        <w:rPr>
          <w:i/>
          <w:iCs/>
          <w:sz w:val="22"/>
          <w:szCs w:val="22"/>
        </w:rPr>
      </w:pPr>
      <w:r>
        <w:rPr>
          <w:sz w:val="22"/>
          <w:szCs w:val="22"/>
        </w:rPr>
        <w:tab/>
      </w:r>
      <w:r w:rsidRPr="00427077">
        <w:rPr>
          <w:i/>
          <w:iCs/>
          <w:sz w:val="22"/>
          <w:szCs w:val="22"/>
        </w:rPr>
        <w:t>Plausible logics</w:t>
      </w:r>
    </w:p>
    <w:p w14:paraId="615EB86E" w14:textId="77777777" w:rsidR="00427077" w:rsidRDefault="004C3E3E" w:rsidP="00867D58">
      <w:pPr>
        <w:widowControl w:val="0"/>
        <w:ind w:firstLine="1304"/>
        <w:contextualSpacing/>
        <w:mirrorIndents/>
        <w:rPr>
          <w:ins w:id="352" w:author="Iben Nathan" w:date="2019-03-02T15:53:00Z"/>
          <w:bCs/>
          <w:sz w:val="22"/>
          <w:szCs w:val="22"/>
        </w:rPr>
      </w:pPr>
      <w:ins w:id="353" w:author="Iben Nathan" w:date="2019-03-02T15:53:00Z">
        <w:r>
          <w:rPr>
            <w:bCs/>
            <w:sz w:val="22"/>
            <w:szCs w:val="22"/>
          </w:rPr>
          <w:t xml:space="preserve">The most recent transnational financing and market-based initiative that has been </w:t>
        </w:r>
      </w:ins>
      <w:ins w:id="354" w:author="Iben Nathan" w:date="2019-03-02T15:54:00Z">
        <w:r>
          <w:rPr>
            <w:bCs/>
            <w:sz w:val="22"/>
            <w:szCs w:val="22"/>
          </w:rPr>
          <w:t xml:space="preserve">suggested for </w:t>
        </w:r>
      </w:ins>
      <w:ins w:id="355" w:author="Iben Nathan" w:date="2019-03-02T15:53:00Z">
        <w:r>
          <w:rPr>
            <w:bCs/>
            <w:sz w:val="22"/>
            <w:szCs w:val="22"/>
          </w:rPr>
          <w:t xml:space="preserve">Cambodia </w:t>
        </w:r>
      </w:ins>
      <w:ins w:id="356" w:author="Iben Nathan" w:date="2019-03-02T15:54:00Z">
        <w:r>
          <w:rPr>
            <w:bCs/>
            <w:sz w:val="22"/>
            <w:szCs w:val="22"/>
          </w:rPr>
          <w:t xml:space="preserve">is legality verification in the form of FLEGT. Currently there are not any fixed plans for the EU and Cambodia to enter into a VPA, but there have been initial </w:t>
        </w:r>
      </w:ins>
      <w:ins w:id="357" w:author="Iben Nathan" w:date="2019-03-02T15:55:00Z">
        <w:r>
          <w:rPr>
            <w:bCs/>
            <w:sz w:val="22"/>
            <w:szCs w:val="22"/>
          </w:rPr>
          <w:t>negotiations</w:t>
        </w:r>
      </w:ins>
      <w:ins w:id="358" w:author="Iben Nathan" w:date="2019-03-02T15:56:00Z">
        <w:r>
          <w:rPr>
            <w:bCs/>
            <w:sz w:val="22"/>
            <w:szCs w:val="22"/>
          </w:rPr>
          <w:t xml:space="preserve">. While the </w:t>
        </w:r>
      </w:ins>
      <w:ins w:id="359" w:author="Iben Nathan" w:date="2019-03-02T15:58:00Z">
        <w:r>
          <w:rPr>
            <w:bCs/>
            <w:sz w:val="22"/>
            <w:szCs w:val="22"/>
          </w:rPr>
          <w:t xml:space="preserve">negotiations </w:t>
        </w:r>
      </w:ins>
      <w:ins w:id="360" w:author="Iben Nathan" w:date="2019-03-02T15:56:00Z">
        <w:r>
          <w:rPr>
            <w:bCs/>
            <w:sz w:val="22"/>
            <w:szCs w:val="22"/>
          </w:rPr>
          <w:t xml:space="preserve">have </w:t>
        </w:r>
      </w:ins>
      <w:ins w:id="361" w:author="Iben Nathan" w:date="2019-03-02T15:55:00Z">
        <w:r>
          <w:rPr>
            <w:bCs/>
            <w:sz w:val="22"/>
            <w:szCs w:val="22"/>
          </w:rPr>
          <w:t>stalled</w:t>
        </w:r>
      </w:ins>
      <w:ins w:id="362" w:author="Iben Nathan" w:date="2019-03-02T15:56:00Z">
        <w:r>
          <w:rPr>
            <w:bCs/>
            <w:sz w:val="22"/>
            <w:szCs w:val="22"/>
          </w:rPr>
          <w:t xml:space="preserve"> for some years, </w:t>
        </w:r>
      </w:ins>
      <w:ins w:id="363" w:author="Iben Nathan" w:date="2019-03-02T15:54:00Z">
        <w:r>
          <w:rPr>
            <w:bCs/>
            <w:sz w:val="22"/>
            <w:szCs w:val="22"/>
          </w:rPr>
          <w:t xml:space="preserve">environmental organizations </w:t>
        </w:r>
      </w:ins>
      <w:ins w:id="364" w:author="Iben Nathan" w:date="2019-03-02T15:55:00Z">
        <w:r>
          <w:rPr>
            <w:bCs/>
            <w:sz w:val="22"/>
            <w:szCs w:val="22"/>
          </w:rPr>
          <w:t xml:space="preserve">are </w:t>
        </w:r>
      </w:ins>
      <w:ins w:id="365" w:author="Iben Nathan" w:date="2019-03-02T15:57:00Z">
        <w:r>
          <w:rPr>
            <w:bCs/>
            <w:sz w:val="22"/>
            <w:szCs w:val="22"/>
          </w:rPr>
          <w:t xml:space="preserve">currently </w:t>
        </w:r>
      </w:ins>
      <w:ins w:id="366" w:author="Iben Nathan" w:date="2019-03-02T15:55:00Z">
        <w:r>
          <w:rPr>
            <w:bCs/>
            <w:sz w:val="22"/>
            <w:szCs w:val="22"/>
          </w:rPr>
          <w:t>calling for the EU and Cambodia to start negotiations again</w:t>
        </w:r>
      </w:ins>
      <w:ins w:id="367" w:author="Iben Nathan" w:date="2019-03-02T15:59:00Z">
        <w:r>
          <w:rPr>
            <w:bCs/>
            <w:sz w:val="22"/>
            <w:szCs w:val="22"/>
          </w:rPr>
          <w:t xml:space="preserve">. According to them, </w:t>
        </w:r>
      </w:ins>
      <w:ins w:id="368" w:author="Iben Nathan" w:date="2019-03-02T15:55:00Z">
        <w:r>
          <w:rPr>
            <w:bCs/>
            <w:sz w:val="22"/>
            <w:szCs w:val="22"/>
          </w:rPr>
          <w:t>the success of Vietnam</w:t>
        </w:r>
      </w:ins>
      <w:ins w:id="369" w:author="Iben Nathan" w:date="2019-03-02T15:56:00Z">
        <w:r>
          <w:rPr>
            <w:bCs/>
            <w:sz w:val="22"/>
            <w:szCs w:val="22"/>
          </w:rPr>
          <w:t>’s VPA depend</w:t>
        </w:r>
      </w:ins>
      <w:ins w:id="370" w:author="Iben Nathan" w:date="2019-03-02T15:57:00Z">
        <w:r>
          <w:rPr>
            <w:bCs/>
            <w:sz w:val="22"/>
            <w:szCs w:val="22"/>
          </w:rPr>
          <w:t>s</w:t>
        </w:r>
      </w:ins>
      <w:ins w:id="371" w:author="Iben Nathan" w:date="2019-03-02T15:56:00Z">
        <w:r>
          <w:rPr>
            <w:bCs/>
            <w:sz w:val="22"/>
            <w:szCs w:val="22"/>
          </w:rPr>
          <w:t xml:space="preserve"> on </w:t>
        </w:r>
      </w:ins>
      <w:ins w:id="372" w:author="Iben Nathan" w:date="2019-03-02T15:57:00Z">
        <w:r>
          <w:rPr>
            <w:bCs/>
            <w:sz w:val="22"/>
            <w:szCs w:val="22"/>
          </w:rPr>
          <w:t>the possibility to stop illegal import from Cambodia</w:t>
        </w:r>
      </w:ins>
      <w:ins w:id="373" w:author="Iben Nathan" w:date="2019-03-02T15:59:00Z">
        <w:r>
          <w:rPr>
            <w:bCs/>
            <w:sz w:val="22"/>
            <w:szCs w:val="22"/>
          </w:rPr>
          <w:t xml:space="preserve"> and to stop rent-seeking behaviors by officials at both </w:t>
        </w:r>
        <w:r>
          <w:rPr>
            <w:bCs/>
            <w:sz w:val="22"/>
            <w:szCs w:val="22"/>
          </w:rPr>
          <w:lastRenderedPageBreak/>
          <w:t>sides of the border between the two countries</w:t>
        </w:r>
      </w:ins>
      <w:ins w:id="374" w:author="Iben Nathan" w:date="2019-03-02T15:57:00Z">
        <w:r>
          <w:rPr>
            <w:bCs/>
            <w:sz w:val="22"/>
            <w:szCs w:val="22"/>
          </w:rPr>
          <w:t>. They</w:t>
        </w:r>
      </w:ins>
      <w:ins w:id="375" w:author="Iben Nathan" w:date="2019-03-02T16:00:00Z">
        <w:r>
          <w:rPr>
            <w:bCs/>
            <w:sz w:val="22"/>
            <w:szCs w:val="22"/>
          </w:rPr>
          <w:t>, thus</w:t>
        </w:r>
      </w:ins>
      <w:ins w:id="376" w:author="Iben Nathan" w:date="2019-03-02T15:57:00Z">
        <w:r>
          <w:rPr>
            <w:bCs/>
            <w:sz w:val="22"/>
            <w:szCs w:val="22"/>
          </w:rPr>
          <w:t xml:space="preserve"> see the VPA as a policy tool to ensure </w:t>
        </w:r>
      </w:ins>
      <w:ins w:id="377" w:author="Iben Nathan" w:date="2019-03-02T16:00:00Z">
        <w:r w:rsidR="00327D4A">
          <w:rPr>
            <w:bCs/>
            <w:sz w:val="22"/>
            <w:szCs w:val="22"/>
          </w:rPr>
          <w:t xml:space="preserve">good governance and </w:t>
        </w:r>
        <w:r>
          <w:rPr>
            <w:bCs/>
            <w:sz w:val="22"/>
            <w:szCs w:val="22"/>
          </w:rPr>
          <w:t xml:space="preserve">the </w:t>
        </w:r>
      </w:ins>
      <w:ins w:id="378" w:author="Iben Nathan" w:date="2019-03-02T15:57:00Z">
        <w:r>
          <w:rPr>
            <w:bCs/>
            <w:sz w:val="22"/>
            <w:szCs w:val="22"/>
          </w:rPr>
          <w:t>“rule of law” in timber trade</w:t>
        </w:r>
      </w:ins>
      <w:ins w:id="379" w:author="Iben Nathan" w:date="2019-03-02T16:00:00Z">
        <w:r w:rsidR="00327D4A">
          <w:rPr>
            <w:bCs/>
            <w:sz w:val="22"/>
            <w:szCs w:val="22"/>
          </w:rPr>
          <w:t>.</w:t>
        </w:r>
      </w:ins>
      <w:ins w:id="380" w:author="Iben Nathan" w:date="2019-03-02T15:57:00Z">
        <w:r>
          <w:rPr>
            <w:bCs/>
            <w:sz w:val="22"/>
            <w:szCs w:val="22"/>
          </w:rPr>
          <w:t xml:space="preserve"> </w:t>
        </w:r>
      </w:ins>
    </w:p>
    <w:p w14:paraId="09D63D64" w14:textId="77777777" w:rsidR="004C3E3E" w:rsidRDefault="004C3E3E" w:rsidP="008C525F">
      <w:pPr>
        <w:widowControl w:val="0"/>
        <w:contextualSpacing/>
        <w:mirrorIndents/>
        <w:rPr>
          <w:bCs/>
          <w:sz w:val="22"/>
          <w:szCs w:val="22"/>
        </w:rPr>
      </w:pPr>
    </w:p>
    <w:p w14:paraId="7AFDC83E" w14:textId="77777777" w:rsidR="00FF0293" w:rsidRPr="00327D4A" w:rsidRDefault="00D03EAA" w:rsidP="00FF0293">
      <w:pPr>
        <w:widowControl w:val="0"/>
        <w:tabs>
          <w:tab w:val="left" w:pos="720"/>
        </w:tabs>
        <w:contextualSpacing/>
        <w:mirrorIndents/>
        <w:rPr>
          <w:bCs/>
          <w:sz w:val="22"/>
          <w:szCs w:val="22"/>
        </w:rPr>
      </w:pPr>
      <w:r>
        <w:rPr>
          <w:bCs/>
          <w:sz w:val="22"/>
          <w:szCs w:val="22"/>
        </w:rPr>
        <w:tab/>
      </w:r>
      <w:ins w:id="381" w:author="Iben Nathan" w:date="2019-03-02T16:00:00Z">
        <w:r w:rsidR="00327D4A">
          <w:rPr>
            <w:bCs/>
            <w:sz w:val="22"/>
            <w:szCs w:val="22"/>
          </w:rPr>
          <w:t>However, g</w:t>
        </w:r>
      </w:ins>
      <w:del w:id="382" w:author="Iben Nathan" w:date="2019-03-02T16:00:00Z">
        <w:r w:rsidDel="00327D4A">
          <w:rPr>
            <w:bCs/>
            <w:sz w:val="22"/>
            <w:szCs w:val="22"/>
          </w:rPr>
          <w:delText>G</w:delText>
        </w:r>
      </w:del>
      <w:r>
        <w:rPr>
          <w:bCs/>
          <w:sz w:val="22"/>
          <w:szCs w:val="22"/>
        </w:rPr>
        <w:t>iven our review</w:t>
      </w:r>
      <w:del w:id="383" w:author="Iben Nathan" w:date="2019-03-02T16:00:00Z">
        <w:r w:rsidDel="00327D4A">
          <w:rPr>
            <w:bCs/>
            <w:sz w:val="22"/>
            <w:szCs w:val="22"/>
          </w:rPr>
          <w:delText xml:space="preserve"> then</w:delText>
        </w:r>
      </w:del>
      <w:r>
        <w:rPr>
          <w:bCs/>
          <w:sz w:val="22"/>
          <w:szCs w:val="22"/>
        </w:rPr>
        <w:t xml:space="preserve">, a number of discernible “plausible impacts” would be expected to occur if FLEGT was to be fully implemented in the Cambodian context. First, at the broadest level, we would expect that </w:t>
      </w:r>
      <w:ins w:id="384" w:author="Iben Nathan" w:date="2019-03-02T16:10:00Z">
        <w:r w:rsidR="00327D4A">
          <w:rPr>
            <w:bCs/>
            <w:sz w:val="22"/>
            <w:szCs w:val="22"/>
          </w:rPr>
          <w:t xml:space="preserve">even if FLEGT should succeed in </w:t>
        </w:r>
      </w:ins>
      <w:del w:id="385" w:author="Iben Nathan" w:date="2019-03-02T16:10:00Z">
        <w:r w:rsidDel="00327D4A">
          <w:rPr>
            <w:bCs/>
            <w:sz w:val="22"/>
            <w:szCs w:val="22"/>
          </w:rPr>
          <w:delText xml:space="preserve">its focus on </w:delText>
        </w:r>
      </w:del>
      <w:r w:rsidR="00427077">
        <w:rPr>
          <w:bCs/>
          <w:sz w:val="22"/>
          <w:szCs w:val="22"/>
        </w:rPr>
        <w:t>improving the “rule of law</w:t>
      </w:r>
      <w:r>
        <w:rPr>
          <w:bCs/>
          <w:sz w:val="22"/>
          <w:szCs w:val="22"/>
        </w:rPr>
        <w:t xml:space="preserve">” </w:t>
      </w:r>
      <w:ins w:id="386" w:author="Iben Nathan" w:date="2019-03-02T16:01:00Z">
        <w:r w:rsidR="00327D4A">
          <w:rPr>
            <w:bCs/>
            <w:sz w:val="22"/>
            <w:szCs w:val="22"/>
          </w:rPr>
          <w:t>in the forest sector</w:t>
        </w:r>
      </w:ins>
      <w:ins w:id="387" w:author="Iben Nathan" w:date="2019-03-02T16:10:00Z">
        <w:r w:rsidR="00327D4A">
          <w:rPr>
            <w:bCs/>
            <w:sz w:val="22"/>
            <w:szCs w:val="22"/>
          </w:rPr>
          <w:t xml:space="preserve">, this </w:t>
        </w:r>
      </w:ins>
      <w:r>
        <w:rPr>
          <w:bCs/>
          <w:sz w:val="22"/>
          <w:szCs w:val="22"/>
        </w:rPr>
        <w:t xml:space="preserve">would be </w:t>
      </w:r>
      <w:del w:id="388" w:author="Iben Nathan" w:date="2019-03-02T16:10:00Z">
        <w:r w:rsidDel="00327D4A">
          <w:rPr>
            <w:bCs/>
            <w:sz w:val="22"/>
            <w:szCs w:val="22"/>
          </w:rPr>
          <w:delText xml:space="preserve">as </w:delText>
        </w:r>
      </w:del>
      <w:r>
        <w:rPr>
          <w:bCs/>
          <w:sz w:val="22"/>
          <w:szCs w:val="22"/>
        </w:rPr>
        <w:t xml:space="preserve">likely to </w:t>
      </w:r>
      <w:ins w:id="389" w:author="Iben Nathan" w:date="2019-03-02T16:02:00Z">
        <w:r w:rsidR="00327D4A">
          <w:rPr>
            <w:bCs/>
            <w:sz w:val="22"/>
            <w:szCs w:val="22"/>
          </w:rPr>
          <w:t>hav</w:t>
        </w:r>
      </w:ins>
      <w:ins w:id="390" w:author="Iben Nathan" w:date="2019-03-02T16:09:00Z">
        <w:r w:rsidR="00327D4A">
          <w:rPr>
            <w:bCs/>
            <w:sz w:val="22"/>
            <w:szCs w:val="22"/>
          </w:rPr>
          <w:t>e</w:t>
        </w:r>
      </w:ins>
      <w:ins w:id="391" w:author="Iben Nathan" w:date="2019-03-02T16:02:00Z">
        <w:r w:rsidR="00327D4A">
          <w:rPr>
            <w:bCs/>
            <w:sz w:val="22"/>
            <w:szCs w:val="22"/>
          </w:rPr>
          <w:t xml:space="preserve"> </w:t>
        </w:r>
      </w:ins>
      <w:ins w:id="392" w:author="Iben Nathan" w:date="2019-03-02T16:09:00Z">
        <w:r w:rsidR="00327D4A">
          <w:rPr>
            <w:bCs/>
            <w:sz w:val="22"/>
            <w:szCs w:val="22"/>
          </w:rPr>
          <w:t>“</w:t>
        </w:r>
      </w:ins>
      <w:ins w:id="393" w:author="Iben Nathan" w:date="2019-03-02T16:02:00Z">
        <w:r w:rsidR="00327D4A">
          <w:rPr>
            <w:bCs/>
            <w:sz w:val="22"/>
            <w:szCs w:val="22"/>
          </w:rPr>
          <w:t>no impact</w:t>
        </w:r>
      </w:ins>
      <w:ins w:id="394" w:author="Iben Nathan" w:date="2019-03-02T16:10:00Z">
        <w:r w:rsidR="00327D4A">
          <w:rPr>
            <w:bCs/>
            <w:sz w:val="22"/>
            <w:szCs w:val="22"/>
          </w:rPr>
          <w:t>”</w:t>
        </w:r>
      </w:ins>
      <w:ins w:id="395" w:author="Iben Nathan" w:date="2019-03-02T16:02:00Z">
        <w:r w:rsidR="00327D4A">
          <w:rPr>
            <w:bCs/>
            <w:sz w:val="22"/>
            <w:szCs w:val="22"/>
          </w:rPr>
          <w:t xml:space="preserve"> </w:t>
        </w:r>
      </w:ins>
      <w:del w:id="396" w:author="Iben Nathan" w:date="2019-03-02T16:02:00Z">
        <w:r w:rsidDel="00327D4A">
          <w:rPr>
            <w:bCs/>
            <w:sz w:val="22"/>
            <w:szCs w:val="22"/>
          </w:rPr>
          <w:delText xml:space="preserve">reinforce the capacity of the government to maintain </w:delText>
        </w:r>
      </w:del>
      <w:ins w:id="397" w:author="Iben Nathan" w:date="2019-03-02T16:02:00Z">
        <w:r w:rsidR="00327D4A">
          <w:rPr>
            <w:bCs/>
            <w:sz w:val="22"/>
            <w:szCs w:val="22"/>
          </w:rPr>
          <w:t xml:space="preserve">on the </w:t>
        </w:r>
      </w:ins>
      <w:r>
        <w:rPr>
          <w:bCs/>
          <w:sz w:val="22"/>
          <w:szCs w:val="22"/>
        </w:rPr>
        <w:t>non-timber concessions</w:t>
      </w:r>
      <w:ins w:id="398" w:author="Iben Nathan" w:date="2019-03-02T16:02:00Z">
        <w:r w:rsidR="00327D4A">
          <w:rPr>
            <w:bCs/>
            <w:sz w:val="22"/>
            <w:szCs w:val="22"/>
          </w:rPr>
          <w:t xml:space="preserve"> and </w:t>
        </w:r>
      </w:ins>
      <w:del w:id="399" w:author="Iben Nathan" w:date="2019-03-02T16:03:00Z">
        <w:r w:rsidDel="00327D4A">
          <w:rPr>
            <w:bCs/>
            <w:sz w:val="22"/>
            <w:szCs w:val="22"/>
          </w:rPr>
          <w:delText>,</w:delText>
        </w:r>
      </w:del>
      <w:ins w:id="400" w:author="Iben Nathan" w:date="2019-03-02T16:03:00Z">
        <w:r w:rsidR="00327D4A">
          <w:rPr>
            <w:bCs/>
            <w:sz w:val="22"/>
            <w:szCs w:val="22"/>
          </w:rPr>
          <w:t>therefore</w:t>
        </w:r>
      </w:ins>
      <w:ins w:id="401" w:author="Iben Nathan" w:date="2019-03-02T16:04:00Z">
        <w:r w:rsidR="00327D4A">
          <w:rPr>
            <w:bCs/>
            <w:sz w:val="22"/>
            <w:szCs w:val="22"/>
          </w:rPr>
          <w:t xml:space="preserve"> no impact</w:t>
        </w:r>
      </w:ins>
      <w:ins w:id="402" w:author="Iben Nathan" w:date="2019-03-02T16:03:00Z">
        <w:r w:rsidR="00327D4A">
          <w:rPr>
            <w:bCs/>
            <w:sz w:val="22"/>
            <w:szCs w:val="22"/>
          </w:rPr>
          <w:t xml:space="preserve"> on </w:t>
        </w:r>
      </w:ins>
      <w:del w:id="403" w:author="Iben Nathan" w:date="2019-03-02T16:03:00Z">
        <w:r w:rsidDel="00327D4A">
          <w:rPr>
            <w:bCs/>
            <w:sz w:val="22"/>
            <w:szCs w:val="22"/>
          </w:rPr>
          <w:delText xml:space="preserve"> that it would be to reduce them in hopes of </w:delText>
        </w:r>
      </w:del>
      <w:r>
        <w:rPr>
          <w:bCs/>
          <w:sz w:val="22"/>
          <w:szCs w:val="22"/>
        </w:rPr>
        <w:t>improving the plight of forest dependent peoples</w:t>
      </w:r>
      <w:ins w:id="404" w:author="Iben Nathan" w:date="2019-03-02T16:03:00Z">
        <w:r w:rsidR="00327D4A">
          <w:rPr>
            <w:bCs/>
            <w:sz w:val="22"/>
            <w:szCs w:val="22"/>
          </w:rPr>
          <w:t xml:space="preserve"> or </w:t>
        </w:r>
      </w:ins>
      <w:ins w:id="405" w:author="Iben Nathan" w:date="2019-03-02T16:10:00Z">
        <w:r w:rsidR="00867D58">
          <w:rPr>
            <w:bCs/>
            <w:sz w:val="22"/>
            <w:szCs w:val="22"/>
          </w:rPr>
          <w:t xml:space="preserve">on </w:t>
        </w:r>
      </w:ins>
      <w:ins w:id="406" w:author="Iben Nathan" w:date="2019-03-02T16:03:00Z">
        <w:r w:rsidR="00327D4A">
          <w:rPr>
            <w:bCs/>
            <w:sz w:val="22"/>
            <w:szCs w:val="22"/>
          </w:rPr>
          <w:t>reducing deforestation</w:t>
        </w:r>
      </w:ins>
      <w:ins w:id="407" w:author="Iben Nathan" w:date="2019-03-02T16:04:00Z">
        <w:r w:rsidR="00327D4A">
          <w:rPr>
            <w:bCs/>
            <w:sz w:val="22"/>
            <w:szCs w:val="22"/>
          </w:rPr>
          <w:t xml:space="preserve"> and forest degradation</w:t>
        </w:r>
      </w:ins>
      <w:r>
        <w:rPr>
          <w:bCs/>
          <w:sz w:val="22"/>
          <w:szCs w:val="22"/>
        </w:rPr>
        <w:t xml:space="preserve">. </w:t>
      </w:r>
      <w:r w:rsidR="00427077">
        <w:rPr>
          <w:bCs/>
          <w:sz w:val="22"/>
          <w:szCs w:val="22"/>
        </w:rPr>
        <w:t xml:space="preserve">And, unless literally billions of financing to Cambodia were made permanent, it is hard to see how legality verification would improve the capacity and enforcement challenges where </w:t>
      </w:r>
      <w:r>
        <w:rPr>
          <w:bCs/>
          <w:sz w:val="22"/>
          <w:szCs w:val="22"/>
        </w:rPr>
        <w:t xml:space="preserve">previous </w:t>
      </w:r>
      <w:ins w:id="408" w:author="Iben Nathan" w:date="2019-03-02T16:04:00Z">
        <w:r w:rsidR="00327D4A">
          <w:rPr>
            <w:bCs/>
            <w:sz w:val="22"/>
            <w:szCs w:val="22"/>
          </w:rPr>
          <w:t xml:space="preserve">large-scale </w:t>
        </w:r>
      </w:ins>
      <w:r w:rsidR="00427077">
        <w:rPr>
          <w:bCs/>
          <w:sz w:val="22"/>
          <w:szCs w:val="22"/>
        </w:rPr>
        <w:t xml:space="preserve">World Bank financing efforts had </w:t>
      </w:r>
      <w:r>
        <w:rPr>
          <w:bCs/>
          <w:sz w:val="22"/>
          <w:szCs w:val="22"/>
        </w:rPr>
        <w:t xml:space="preserve">been unable. </w:t>
      </w:r>
      <w:commentRangeStart w:id="409"/>
      <w:r w:rsidR="00427077">
        <w:rPr>
          <w:bCs/>
          <w:sz w:val="22"/>
          <w:szCs w:val="22"/>
        </w:rPr>
        <w:t xml:space="preserve">Likewise, </w:t>
      </w:r>
      <w:ins w:id="410" w:author="Iben Nathan" w:date="2019-03-02T16:05:00Z">
        <w:r w:rsidR="00327D4A">
          <w:rPr>
            <w:bCs/>
            <w:sz w:val="22"/>
            <w:szCs w:val="22"/>
          </w:rPr>
          <w:t xml:space="preserve">even </w:t>
        </w:r>
      </w:ins>
      <w:r w:rsidR="00427077">
        <w:rPr>
          <w:bCs/>
          <w:sz w:val="22"/>
          <w:szCs w:val="22"/>
        </w:rPr>
        <w:t xml:space="preserve">if FLEGT </w:t>
      </w:r>
      <w:ins w:id="411" w:author="Iben Nathan" w:date="2019-03-02T16:07:00Z">
        <w:r w:rsidR="00327D4A">
          <w:rPr>
            <w:bCs/>
            <w:sz w:val="22"/>
            <w:szCs w:val="22"/>
          </w:rPr>
          <w:t xml:space="preserve">would </w:t>
        </w:r>
      </w:ins>
      <w:r>
        <w:rPr>
          <w:bCs/>
          <w:sz w:val="22"/>
          <w:szCs w:val="22"/>
        </w:rPr>
        <w:t>manage</w:t>
      </w:r>
      <w:del w:id="412" w:author="Iben Nathan" w:date="2019-03-02T16:11:00Z">
        <w:r w:rsidDel="00867D58">
          <w:rPr>
            <w:bCs/>
            <w:sz w:val="22"/>
            <w:szCs w:val="22"/>
          </w:rPr>
          <w:delText>d</w:delText>
        </w:r>
      </w:del>
      <w:r>
        <w:rPr>
          <w:bCs/>
          <w:sz w:val="22"/>
          <w:szCs w:val="22"/>
        </w:rPr>
        <w:t xml:space="preserve"> to </w:t>
      </w:r>
      <w:r w:rsidR="00427077">
        <w:rPr>
          <w:bCs/>
          <w:sz w:val="22"/>
          <w:szCs w:val="22"/>
        </w:rPr>
        <w:t xml:space="preserve">improve </w:t>
      </w:r>
      <w:ins w:id="413" w:author="Iben Nathan" w:date="2019-03-02T16:13:00Z">
        <w:r w:rsidR="00867D58">
          <w:rPr>
            <w:bCs/>
            <w:sz w:val="22"/>
            <w:szCs w:val="22"/>
          </w:rPr>
          <w:t xml:space="preserve">democratic </w:t>
        </w:r>
      </w:ins>
      <w:r w:rsidR="00427077">
        <w:rPr>
          <w:bCs/>
          <w:sz w:val="22"/>
          <w:szCs w:val="22"/>
        </w:rPr>
        <w:t xml:space="preserve">legitimacy </w:t>
      </w:r>
      <w:ins w:id="414" w:author="Iben Nathan" w:date="2019-03-02T16:14:00Z">
        <w:r w:rsidR="00867D58">
          <w:rPr>
            <w:bCs/>
            <w:sz w:val="22"/>
            <w:szCs w:val="22"/>
          </w:rPr>
          <w:t xml:space="preserve">of </w:t>
        </w:r>
      </w:ins>
      <w:ins w:id="415" w:author="Iben Nathan" w:date="2019-03-02T16:11:00Z">
        <w:r w:rsidR="00867D58">
          <w:rPr>
            <w:bCs/>
            <w:sz w:val="22"/>
            <w:szCs w:val="22"/>
          </w:rPr>
          <w:t xml:space="preserve">forest governance </w:t>
        </w:r>
      </w:ins>
      <w:ins w:id="416" w:author="Iben Nathan" w:date="2019-03-02T16:13:00Z">
        <w:r w:rsidR="00867D58">
          <w:rPr>
            <w:bCs/>
            <w:sz w:val="22"/>
            <w:szCs w:val="22"/>
          </w:rPr>
          <w:t xml:space="preserve">due to </w:t>
        </w:r>
      </w:ins>
      <w:del w:id="417" w:author="Iben Nathan" w:date="2019-03-02T16:13:00Z">
        <w:r w:rsidR="00427077" w:rsidDel="00867D58">
          <w:rPr>
            <w:bCs/>
            <w:sz w:val="22"/>
            <w:szCs w:val="22"/>
          </w:rPr>
          <w:delText xml:space="preserve">through </w:delText>
        </w:r>
      </w:del>
      <w:r w:rsidR="00427077">
        <w:rPr>
          <w:bCs/>
          <w:sz w:val="22"/>
          <w:szCs w:val="22"/>
        </w:rPr>
        <w:t>stakeholder engagement</w:t>
      </w:r>
      <w:ins w:id="418" w:author="Iben Nathan" w:date="2019-03-02T16:14:00Z">
        <w:r w:rsidR="00867D58">
          <w:rPr>
            <w:bCs/>
            <w:sz w:val="22"/>
            <w:szCs w:val="22"/>
          </w:rPr>
          <w:t xml:space="preserve"> in government processes</w:t>
        </w:r>
      </w:ins>
      <w:r w:rsidR="00427077">
        <w:rPr>
          <w:bCs/>
          <w:sz w:val="22"/>
          <w:szCs w:val="22"/>
        </w:rPr>
        <w:t xml:space="preserve">, </w:t>
      </w:r>
      <w:ins w:id="419" w:author="Iben Nathan" w:date="2019-03-02T16:12:00Z">
        <w:r w:rsidR="00867D58">
          <w:rPr>
            <w:bCs/>
            <w:sz w:val="22"/>
            <w:szCs w:val="22"/>
          </w:rPr>
          <w:t xml:space="preserve">there would be a risk that </w:t>
        </w:r>
      </w:ins>
      <w:ins w:id="420" w:author="Iben Nathan" w:date="2019-03-02T16:14:00Z">
        <w:r w:rsidR="00867D58">
          <w:rPr>
            <w:bCs/>
            <w:sz w:val="22"/>
            <w:szCs w:val="22"/>
          </w:rPr>
          <w:t>th</w:t>
        </w:r>
      </w:ins>
      <w:ins w:id="421" w:author="Iben Nathan" w:date="2019-03-02T16:15:00Z">
        <w:r w:rsidR="00867D58">
          <w:rPr>
            <w:bCs/>
            <w:sz w:val="22"/>
            <w:szCs w:val="22"/>
          </w:rPr>
          <w:t>is would</w:t>
        </w:r>
      </w:ins>
      <w:ins w:id="422" w:author="Iben Nathan" w:date="2019-03-02T16:17:00Z">
        <w:r w:rsidR="00867D58">
          <w:rPr>
            <w:bCs/>
            <w:sz w:val="22"/>
            <w:szCs w:val="22"/>
          </w:rPr>
          <w:t xml:space="preserve"> </w:t>
        </w:r>
      </w:ins>
      <w:ins w:id="423" w:author="Iben Nathan" w:date="2019-03-02T16:15:00Z">
        <w:r w:rsidR="00867D58">
          <w:rPr>
            <w:bCs/>
            <w:sz w:val="22"/>
            <w:szCs w:val="22"/>
          </w:rPr>
          <w:t>add to the</w:t>
        </w:r>
      </w:ins>
      <w:ins w:id="424" w:author="Iben Nathan" w:date="2019-03-02T16:14:00Z">
        <w:r w:rsidR="00867D58">
          <w:rPr>
            <w:bCs/>
            <w:sz w:val="22"/>
            <w:szCs w:val="22"/>
          </w:rPr>
          <w:t xml:space="preserve"> Cambodian </w:t>
        </w:r>
      </w:ins>
      <w:ins w:id="425" w:author="Iben Nathan" w:date="2019-03-02T16:15:00Z">
        <w:r w:rsidR="00867D58">
          <w:rPr>
            <w:bCs/>
            <w:sz w:val="22"/>
            <w:szCs w:val="22"/>
          </w:rPr>
          <w:t>G</w:t>
        </w:r>
      </w:ins>
      <w:ins w:id="426" w:author="Iben Nathan" w:date="2019-03-02T16:14:00Z">
        <w:r w:rsidR="00867D58">
          <w:rPr>
            <w:bCs/>
            <w:sz w:val="22"/>
            <w:szCs w:val="22"/>
          </w:rPr>
          <w:t>overnment</w:t>
        </w:r>
      </w:ins>
      <w:ins w:id="427" w:author="Iben Nathan" w:date="2019-03-02T16:15:00Z">
        <w:r w:rsidR="00867D58">
          <w:rPr>
            <w:bCs/>
            <w:sz w:val="22"/>
            <w:szCs w:val="22"/>
          </w:rPr>
          <w:t xml:space="preserve">’s </w:t>
        </w:r>
      </w:ins>
      <w:del w:id="428" w:author="Iben Nathan" w:date="2019-03-02T16:12:00Z">
        <w:r w:rsidDel="00867D58">
          <w:rPr>
            <w:bCs/>
            <w:sz w:val="22"/>
            <w:szCs w:val="22"/>
          </w:rPr>
          <w:delText xml:space="preserve">this could be expected to </w:delText>
        </w:r>
      </w:del>
      <w:del w:id="429" w:author="Iben Nathan" w:date="2019-03-02T16:11:00Z">
        <w:r w:rsidR="00427077" w:rsidDel="00867D58">
          <w:rPr>
            <w:bCs/>
            <w:sz w:val="22"/>
            <w:szCs w:val="22"/>
          </w:rPr>
          <w:delText xml:space="preserve">undermine </w:delText>
        </w:r>
      </w:del>
      <w:del w:id="430" w:author="Iben Nathan" w:date="2019-03-02T16:12:00Z">
        <w:r w:rsidR="00427077" w:rsidDel="00867D58">
          <w:rPr>
            <w:bCs/>
            <w:sz w:val="22"/>
            <w:szCs w:val="22"/>
          </w:rPr>
          <w:delText xml:space="preserve">its own </w:delText>
        </w:r>
      </w:del>
      <w:r w:rsidR="00427077">
        <w:rPr>
          <w:bCs/>
          <w:sz w:val="22"/>
          <w:szCs w:val="22"/>
        </w:rPr>
        <w:t>authorit</w:t>
      </w:r>
      <w:ins w:id="431" w:author="Iben Nathan" w:date="2019-03-02T16:17:00Z">
        <w:r w:rsidR="00867D58">
          <w:rPr>
            <w:bCs/>
            <w:sz w:val="22"/>
            <w:szCs w:val="22"/>
          </w:rPr>
          <w:t>arian regime</w:t>
        </w:r>
      </w:ins>
      <w:del w:id="432" w:author="Iben Nathan" w:date="2019-03-02T16:17:00Z">
        <w:r w:rsidR="00427077" w:rsidDel="00867D58">
          <w:rPr>
            <w:bCs/>
            <w:sz w:val="22"/>
            <w:szCs w:val="22"/>
          </w:rPr>
          <w:delText>y</w:delText>
        </w:r>
      </w:del>
      <w:del w:id="433" w:author="Iben Nathan" w:date="2019-03-02T16:13:00Z">
        <w:r w:rsidDel="00867D58">
          <w:rPr>
            <w:bCs/>
            <w:sz w:val="22"/>
            <w:szCs w:val="22"/>
          </w:rPr>
          <w:delText>, given this i</w:delText>
        </w:r>
        <w:r w:rsidR="00427077" w:rsidDel="00867D58">
          <w:rPr>
            <w:bCs/>
            <w:sz w:val="22"/>
            <w:szCs w:val="22"/>
          </w:rPr>
          <w:delText>s predicated on strong support from the military?</w:delText>
        </w:r>
      </w:del>
      <w:ins w:id="434" w:author="Iben Nathan" w:date="2019-03-02T16:13:00Z">
        <w:r w:rsidR="00867D58">
          <w:rPr>
            <w:bCs/>
            <w:sz w:val="22"/>
            <w:szCs w:val="22"/>
          </w:rPr>
          <w:t>.</w:t>
        </w:r>
      </w:ins>
      <w:commentRangeEnd w:id="409"/>
      <w:ins w:id="435" w:author="Iben Nathan" w:date="2019-03-02T16:16:00Z">
        <w:r w:rsidR="00867D58">
          <w:rPr>
            <w:rStyle w:val="CommentReference"/>
            <w:rFonts w:asciiTheme="minorHAnsi" w:eastAsiaTheme="minorEastAsia" w:hAnsiTheme="minorHAnsi" w:cstheme="minorBidi"/>
            <w:lang w:eastAsia="en-US"/>
          </w:rPr>
          <w:commentReference w:id="409"/>
        </w:r>
      </w:ins>
      <w:r w:rsidR="00427077">
        <w:rPr>
          <w:bCs/>
          <w:sz w:val="22"/>
          <w:szCs w:val="22"/>
        </w:rPr>
        <w:t xml:space="preserve"> And, likewise, </w:t>
      </w:r>
      <w:r>
        <w:rPr>
          <w:bCs/>
          <w:sz w:val="22"/>
          <w:szCs w:val="22"/>
        </w:rPr>
        <w:t xml:space="preserve">there is </w:t>
      </w:r>
      <w:del w:id="436" w:author="Iben Nathan" w:date="2019-03-02T16:18:00Z">
        <w:r w:rsidDel="00867D58">
          <w:rPr>
            <w:bCs/>
            <w:sz w:val="22"/>
            <w:szCs w:val="22"/>
          </w:rPr>
          <w:delText xml:space="preserve">no </w:delText>
        </w:r>
      </w:del>
      <w:r>
        <w:rPr>
          <w:bCs/>
          <w:sz w:val="22"/>
          <w:szCs w:val="22"/>
        </w:rPr>
        <w:t xml:space="preserve">reason to believe that enhanced capacity for enforcing the </w:t>
      </w:r>
      <w:r w:rsidR="00427077">
        <w:rPr>
          <w:bCs/>
          <w:sz w:val="22"/>
          <w:szCs w:val="22"/>
        </w:rPr>
        <w:t xml:space="preserve">“rule of law” </w:t>
      </w:r>
      <w:r>
        <w:rPr>
          <w:bCs/>
          <w:sz w:val="22"/>
          <w:szCs w:val="22"/>
        </w:rPr>
        <w:t xml:space="preserve">would simply reinforce </w:t>
      </w:r>
      <w:r w:rsidR="00427077">
        <w:rPr>
          <w:bCs/>
          <w:sz w:val="22"/>
          <w:szCs w:val="22"/>
        </w:rPr>
        <w:t>a neo-liberal regime that has been asserted to cause so many of the inequality and inclusionary processes fostered by a range of transnational actors</w:t>
      </w:r>
      <w:r>
        <w:rPr>
          <w:bCs/>
          <w:sz w:val="22"/>
          <w:szCs w:val="22"/>
        </w:rPr>
        <w:t>.</w:t>
      </w:r>
      <w:r w:rsidR="00FF0293">
        <w:rPr>
          <w:bCs/>
          <w:sz w:val="22"/>
          <w:szCs w:val="22"/>
        </w:rPr>
        <w:t xml:space="preserve"> </w:t>
      </w:r>
      <w:r w:rsidR="00FF0293">
        <w:rPr>
          <w:sz w:val="22"/>
          <w:szCs w:val="22"/>
        </w:rPr>
        <w:t xml:space="preserve">Indeed, where FLEGT has gained traction such as in Indonesia, concerns are that it has made it easier for large multinational firms to meet requirements, further reducing the ability of small timber companies to compete. Thus, legality verification tend to benefit larger companies, which is not good in an equality perspective </w:t>
      </w:r>
      <w:r w:rsidR="00BD4926">
        <w:rPr>
          <w:sz w:val="22"/>
          <w:szCs w:val="22"/>
        </w:rPr>
        <w:fldChar w:fldCharType="begin"/>
      </w:r>
      <w:r w:rsidR="00BD4926">
        <w:rPr>
          <w:sz w:val="22"/>
          <w:szCs w:val="22"/>
        </w:rPr>
        <w:instrText xml:space="preserve"> ADDIN EN.CITE &lt;EndNote&gt;&lt;Cite&gt;&lt;Author&gt;Obidzinski&lt;/Author&gt;&lt;Year&gt;2014&lt;/Year&gt;&lt;RecNum&gt;82076&lt;/RecNum&gt;&lt;DisplayText&gt;(Obidzinski, Dermawan, Andrianto, and Hernawan 2014)&lt;/DisplayText&gt;&lt;record&gt;&lt;rec-number&gt;82076&lt;/rec-number&gt;&lt;foreign-keys&gt;&lt;key app="EN" db-id="zd99pwsezrwdx5ep05ixvswmttr9paate0sd" timestamp="1496583627"&gt;82076&lt;/key&gt;&lt;/foreign-keys&gt;&lt;ref-type name="Journal Article"&gt;17&lt;/ref-type&gt;&lt;contributors&gt;&lt;authors&gt;&lt;author&gt;Krystof Obidzinski&lt;/author&gt;&lt;author&gt;Ahmad Dermawan&lt;/author&gt;&lt;author&gt;Agus Andrianto&lt;/author&gt;&lt;author&gt;Dody Hernawan&lt;/author&gt;&lt;/authors&gt;&lt;/contributors&gt;&lt;titles&gt;&lt;title&gt;The timber legality verification system and the voluntary partnership agreement (VPA) in Indonesia: Challenges for the small-scale forestry sector&lt;/title&gt;&lt;secondary-title&gt; Forest Policy and Economics&lt;/secondary-title&gt;&lt;/titles&gt;&lt;periodical&gt;&lt;full-title&gt; Forest Policy and Economics&lt;/full-title&gt;&lt;/periodical&gt;&lt;volume&gt;48&lt;/volume&gt;&lt;number&gt;1&lt;/number&gt;&lt;dates&gt;&lt;year&gt;2014&lt;/year&gt;&lt;/dates&gt;&lt;urls&gt;&lt;/urls&gt;&lt;/record&gt;&lt;/Cite&gt;&lt;/EndNote&gt;</w:instrText>
      </w:r>
      <w:r w:rsidR="00BD4926">
        <w:rPr>
          <w:sz w:val="22"/>
          <w:szCs w:val="22"/>
        </w:rPr>
        <w:fldChar w:fldCharType="separate"/>
      </w:r>
      <w:r w:rsidR="00BD4926">
        <w:rPr>
          <w:noProof/>
          <w:sz w:val="22"/>
          <w:szCs w:val="22"/>
        </w:rPr>
        <w:t>(Obidzinski, Dermawan, Andrianto, and Hernawan 2014)</w:t>
      </w:r>
      <w:r w:rsidR="00BD4926">
        <w:rPr>
          <w:sz w:val="22"/>
          <w:szCs w:val="22"/>
        </w:rPr>
        <w:fldChar w:fldCharType="end"/>
      </w:r>
      <w:r w:rsidR="00FF0293">
        <w:rPr>
          <w:sz w:val="22"/>
          <w:szCs w:val="22"/>
        </w:rPr>
        <w:t xml:space="preserve"> </w:t>
      </w:r>
    </w:p>
    <w:p w14:paraId="74F7E516" w14:textId="77777777" w:rsidR="00427077" w:rsidRPr="00D03EAA" w:rsidRDefault="00427077" w:rsidP="00D03EAA">
      <w:pPr>
        <w:widowControl w:val="0"/>
        <w:tabs>
          <w:tab w:val="left" w:pos="720"/>
        </w:tabs>
        <w:contextualSpacing/>
        <w:mirrorIndents/>
        <w:rPr>
          <w:bCs/>
          <w:sz w:val="22"/>
          <w:szCs w:val="22"/>
        </w:rPr>
      </w:pPr>
    </w:p>
    <w:p w14:paraId="651C72DA" w14:textId="77777777" w:rsidR="00427077" w:rsidRPr="007A4266" w:rsidRDefault="00427077" w:rsidP="00427077">
      <w:pPr>
        <w:widowControl w:val="0"/>
        <w:contextualSpacing/>
        <w:mirrorIndents/>
        <w:rPr>
          <w:rFonts w:eastAsiaTheme="minorEastAsia"/>
          <w:sz w:val="22"/>
          <w:szCs w:val="22"/>
          <w:lang w:eastAsia="en-US"/>
        </w:rPr>
      </w:pPr>
    </w:p>
    <w:p w14:paraId="0F6F0AC3" w14:textId="77777777" w:rsidR="00CF1A63" w:rsidRDefault="00427077" w:rsidP="00427077">
      <w:pPr>
        <w:widowControl w:val="0"/>
        <w:tabs>
          <w:tab w:val="left" w:pos="720"/>
        </w:tabs>
        <w:contextualSpacing/>
        <w:mirrorIndents/>
        <w:rPr>
          <w:ins w:id="437" w:author="Iben Nathan" w:date="2019-03-02T16:21:00Z"/>
          <w:rFonts w:eastAsiaTheme="minorEastAsia"/>
          <w:sz w:val="22"/>
          <w:szCs w:val="22"/>
          <w:lang w:eastAsia="en-US"/>
        </w:rPr>
      </w:pPr>
      <w:r w:rsidRPr="007A4266">
        <w:rPr>
          <w:rFonts w:eastAsiaTheme="minorEastAsia"/>
          <w:sz w:val="22"/>
          <w:szCs w:val="22"/>
          <w:lang w:eastAsia="en-US"/>
        </w:rPr>
        <w:tab/>
        <w:t>Similarly, given the inter</w:t>
      </w:r>
      <w:r>
        <w:rPr>
          <w:rFonts w:eastAsiaTheme="minorEastAsia"/>
          <w:sz w:val="22"/>
          <w:szCs w:val="22"/>
          <w:lang w:eastAsia="en-US"/>
        </w:rPr>
        <w:t>-</w:t>
      </w:r>
      <w:r w:rsidRPr="007A4266">
        <w:rPr>
          <w:rFonts w:eastAsiaTheme="minorEastAsia"/>
          <w:sz w:val="22"/>
          <w:szCs w:val="22"/>
          <w:lang w:eastAsia="en-US"/>
        </w:rPr>
        <w:t>agency and intra</w:t>
      </w:r>
      <w:r>
        <w:rPr>
          <w:rFonts w:eastAsiaTheme="minorEastAsia"/>
          <w:sz w:val="22"/>
          <w:szCs w:val="22"/>
          <w:lang w:eastAsia="en-US"/>
        </w:rPr>
        <w:t>-</w:t>
      </w:r>
      <w:r w:rsidRPr="007A4266">
        <w:rPr>
          <w:rFonts w:eastAsiaTheme="minorEastAsia"/>
          <w:sz w:val="22"/>
          <w:szCs w:val="22"/>
          <w:lang w:eastAsia="en-US"/>
        </w:rPr>
        <w:t>jurisdictional challenges that go the heart of domestic governance issue in Cambodia, combined with the strength of the one</w:t>
      </w:r>
      <w:r>
        <w:rPr>
          <w:rFonts w:eastAsiaTheme="minorEastAsia"/>
          <w:sz w:val="22"/>
          <w:szCs w:val="22"/>
          <w:lang w:eastAsia="en-US"/>
        </w:rPr>
        <w:t>-</w:t>
      </w:r>
      <w:r w:rsidRPr="007A4266">
        <w:rPr>
          <w:rFonts w:eastAsiaTheme="minorEastAsia"/>
          <w:sz w:val="22"/>
          <w:szCs w:val="22"/>
          <w:lang w:eastAsia="en-US"/>
        </w:rPr>
        <w:t>party state, it would be as plausible, if not more, to expect legality verification efforts to reinforce the challenges rather than resolve them</w:t>
      </w:r>
      <w:ins w:id="438" w:author="Iben Nathan" w:date="2019-03-02T16:21:00Z">
        <w:r w:rsidR="00CF1A63">
          <w:rPr>
            <w:rFonts w:eastAsiaTheme="minorEastAsia"/>
            <w:sz w:val="22"/>
            <w:szCs w:val="22"/>
            <w:lang w:eastAsia="en-US"/>
          </w:rPr>
          <w:t xml:space="preserve"> by supporting, say, the forest administration over other </w:t>
        </w:r>
        <w:commentRangeStart w:id="439"/>
        <w:r w:rsidR="00CF1A63">
          <w:rPr>
            <w:rFonts w:eastAsiaTheme="minorEastAsia"/>
            <w:sz w:val="22"/>
            <w:szCs w:val="22"/>
            <w:lang w:eastAsia="en-US"/>
          </w:rPr>
          <w:t>agencies</w:t>
        </w:r>
      </w:ins>
      <w:commentRangeEnd w:id="439"/>
      <w:ins w:id="440" w:author="Iben Nathan" w:date="2019-03-02T16:35:00Z">
        <w:r w:rsidR="00A253D5">
          <w:rPr>
            <w:rStyle w:val="CommentReference"/>
            <w:rFonts w:asciiTheme="minorHAnsi" w:eastAsiaTheme="minorEastAsia" w:hAnsiTheme="minorHAnsi" w:cstheme="minorBidi"/>
            <w:lang w:eastAsia="en-US"/>
          </w:rPr>
          <w:commentReference w:id="439"/>
        </w:r>
      </w:ins>
      <w:r w:rsidRPr="007A4266">
        <w:rPr>
          <w:rFonts w:eastAsiaTheme="minorEastAsia"/>
          <w:sz w:val="22"/>
          <w:szCs w:val="22"/>
          <w:lang w:eastAsia="en-US"/>
        </w:rPr>
        <w:t>.</w:t>
      </w:r>
      <w:ins w:id="441" w:author="Iben Nathan" w:date="2019-03-02T16:20:00Z">
        <w:r w:rsidR="00867D58">
          <w:rPr>
            <w:rFonts w:eastAsiaTheme="minorEastAsia"/>
            <w:sz w:val="22"/>
            <w:szCs w:val="22"/>
            <w:lang w:eastAsia="en-US"/>
          </w:rPr>
          <w:t xml:space="preserve"> </w:t>
        </w:r>
      </w:ins>
      <w:del w:id="442" w:author="Iben Nathan" w:date="2019-03-02T16:20:00Z">
        <w:r w:rsidRPr="007A4266" w:rsidDel="00867D58">
          <w:rPr>
            <w:rFonts w:eastAsiaTheme="minorEastAsia"/>
            <w:sz w:val="22"/>
            <w:szCs w:val="22"/>
            <w:lang w:eastAsia="en-US"/>
          </w:rPr>
          <w:delText xml:space="preserve"> </w:delText>
        </w:r>
      </w:del>
    </w:p>
    <w:p w14:paraId="31FC8E18" w14:textId="77777777" w:rsidR="00CF1A63" w:rsidRDefault="00CF1A63" w:rsidP="00427077">
      <w:pPr>
        <w:widowControl w:val="0"/>
        <w:tabs>
          <w:tab w:val="left" w:pos="720"/>
        </w:tabs>
        <w:contextualSpacing/>
        <w:mirrorIndents/>
        <w:rPr>
          <w:ins w:id="443" w:author="Iben Nathan" w:date="2019-03-02T16:21:00Z"/>
          <w:rFonts w:eastAsiaTheme="minorEastAsia"/>
          <w:sz w:val="22"/>
          <w:szCs w:val="22"/>
          <w:lang w:eastAsia="en-US"/>
        </w:rPr>
      </w:pPr>
    </w:p>
    <w:p w14:paraId="40E3EB7C" w14:textId="77777777" w:rsidR="00CF1A63" w:rsidRDefault="00CF1A63" w:rsidP="00427077">
      <w:pPr>
        <w:widowControl w:val="0"/>
        <w:tabs>
          <w:tab w:val="left" w:pos="720"/>
        </w:tabs>
        <w:contextualSpacing/>
        <w:mirrorIndents/>
        <w:rPr>
          <w:ins w:id="444" w:author="Iben Nathan" w:date="2019-03-02T16:21:00Z"/>
          <w:rFonts w:eastAsiaTheme="minorEastAsia"/>
          <w:sz w:val="22"/>
          <w:szCs w:val="22"/>
          <w:lang w:eastAsia="en-US"/>
        </w:rPr>
      </w:pPr>
    </w:p>
    <w:p w14:paraId="02CDD9CE" w14:textId="77777777" w:rsidR="00CF1A63" w:rsidRDefault="00427077" w:rsidP="00427077">
      <w:pPr>
        <w:widowControl w:val="0"/>
        <w:tabs>
          <w:tab w:val="left" w:pos="720"/>
        </w:tabs>
        <w:contextualSpacing/>
        <w:mirrorIndents/>
        <w:rPr>
          <w:ins w:id="445" w:author="Iben Nathan" w:date="2019-03-02T16:24:00Z"/>
          <w:sz w:val="22"/>
          <w:szCs w:val="22"/>
        </w:rPr>
      </w:pPr>
      <w:del w:id="446" w:author="Iben Nathan" w:date="2019-03-02T16:22:00Z">
        <w:r w:rsidRPr="007A4266" w:rsidDel="00CF1A63">
          <w:rPr>
            <w:rFonts w:eastAsiaTheme="minorEastAsia"/>
            <w:sz w:val="22"/>
            <w:szCs w:val="22"/>
            <w:lang w:eastAsia="en-US"/>
          </w:rPr>
          <w:delText>And, if it somehow</w:delText>
        </w:r>
        <w:r w:rsidR="00E35E0F" w:rsidDel="00CF1A63">
          <w:rPr>
            <w:rFonts w:eastAsiaTheme="minorEastAsia"/>
            <w:sz w:val="22"/>
            <w:szCs w:val="22"/>
            <w:lang w:eastAsia="en-US"/>
          </w:rPr>
          <w:delText xml:space="preserve"> FLEGT worked to reduce contradictory rules, policy and administrative </w:delText>
        </w:r>
        <w:commentRangeStart w:id="447"/>
        <w:r w:rsidR="00E35E0F" w:rsidDel="00CF1A63">
          <w:rPr>
            <w:rFonts w:eastAsiaTheme="minorEastAsia"/>
            <w:sz w:val="22"/>
            <w:szCs w:val="22"/>
            <w:lang w:eastAsia="en-US"/>
          </w:rPr>
          <w:delText>oversight</w:delText>
        </w:r>
      </w:del>
      <w:commentRangeEnd w:id="447"/>
      <w:r w:rsidR="00CF1A63">
        <w:rPr>
          <w:rStyle w:val="CommentReference"/>
          <w:rFonts w:asciiTheme="minorHAnsi" w:eastAsiaTheme="minorEastAsia" w:hAnsiTheme="minorHAnsi" w:cstheme="minorBidi"/>
          <w:lang w:eastAsia="en-US"/>
        </w:rPr>
        <w:commentReference w:id="447"/>
      </w:r>
      <w:del w:id="448" w:author="Iben Nathan" w:date="2019-03-02T16:22:00Z">
        <w:r w:rsidR="00E35E0F" w:rsidDel="00CF1A63">
          <w:rPr>
            <w:rFonts w:eastAsiaTheme="minorEastAsia"/>
            <w:sz w:val="22"/>
            <w:szCs w:val="22"/>
            <w:lang w:eastAsia="en-US"/>
          </w:rPr>
          <w:delText>, these decisions could be reasonably expected to reduce, as much as champion</w:delText>
        </w:r>
        <w:r w:rsidRPr="007A4266" w:rsidDel="00CF1A63">
          <w:rPr>
            <w:rFonts w:eastAsiaTheme="minorEastAsia"/>
            <w:sz w:val="22"/>
            <w:szCs w:val="22"/>
            <w:lang w:eastAsia="en-US"/>
          </w:rPr>
          <w:delText xml:space="preserve"> environmen</w:delText>
        </w:r>
        <w:r w:rsidR="00E35E0F" w:rsidDel="00CF1A63">
          <w:rPr>
            <w:rFonts w:eastAsiaTheme="minorEastAsia"/>
            <w:sz w:val="22"/>
            <w:szCs w:val="22"/>
            <w:lang w:eastAsia="en-US"/>
          </w:rPr>
          <w:delText xml:space="preserve">tal and </w:delText>
        </w:r>
        <w:r w:rsidRPr="007A4266" w:rsidDel="00CF1A63">
          <w:rPr>
            <w:rFonts w:eastAsiaTheme="minorEastAsia"/>
            <w:sz w:val="22"/>
            <w:szCs w:val="22"/>
            <w:lang w:eastAsia="en-US"/>
          </w:rPr>
          <w:delText>livelihoo</w:delText>
        </w:r>
        <w:r w:rsidR="00E35E0F" w:rsidDel="00CF1A63">
          <w:rPr>
            <w:rFonts w:eastAsiaTheme="minorEastAsia"/>
            <w:sz w:val="22"/>
            <w:szCs w:val="22"/>
            <w:lang w:eastAsia="en-US"/>
          </w:rPr>
          <w:delText>d outcomes</w:delText>
        </w:r>
        <w:r w:rsidRPr="007A4266" w:rsidDel="00CF1A63">
          <w:rPr>
            <w:rFonts w:eastAsiaTheme="minorEastAsia"/>
            <w:sz w:val="22"/>
            <w:szCs w:val="22"/>
            <w:lang w:eastAsia="en-US"/>
          </w:rPr>
          <w:delText xml:space="preserve">. </w:delText>
        </w:r>
        <w:commentRangeStart w:id="449"/>
        <w:commentRangeStart w:id="450"/>
        <w:r w:rsidRPr="007A4266" w:rsidDel="00CF1A63">
          <w:rPr>
            <w:sz w:val="22"/>
            <w:szCs w:val="22"/>
          </w:rPr>
          <w:delText>On the other hand, i</w:delText>
        </w:r>
      </w:del>
      <w:ins w:id="451" w:author="Iben Nathan" w:date="2019-03-02T16:22:00Z">
        <w:r w:rsidR="00CF1A63">
          <w:rPr>
            <w:sz w:val="22"/>
            <w:szCs w:val="22"/>
          </w:rPr>
          <w:t>I</w:t>
        </w:r>
      </w:ins>
      <w:r w:rsidRPr="007A4266">
        <w:rPr>
          <w:sz w:val="22"/>
          <w:szCs w:val="22"/>
        </w:rPr>
        <w:t xml:space="preserve">t </w:t>
      </w:r>
      <w:r w:rsidR="0025481C">
        <w:rPr>
          <w:sz w:val="22"/>
          <w:szCs w:val="22"/>
        </w:rPr>
        <w:t xml:space="preserve">seems </w:t>
      </w:r>
      <w:r w:rsidRPr="007A4266">
        <w:rPr>
          <w:sz w:val="22"/>
          <w:szCs w:val="22"/>
        </w:rPr>
        <w:t xml:space="preserve">possible that </w:t>
      </w:r>
      <w:r w:rsidR="0025481C">
        <w:rPr>
          <w:sz w:val="22"/>
          <w:szCs w:val="22"/>
        </w:rPr>
        <w:t xml:space="preserve">FLEGT </w:t>
      </w:r>
      <w:ins w:id="452" w:author="Iben Nathan" w:date="2019-03-02T16:22:00Z">
        <w:r w:rsidR="00CF1A63">
          <w:rPr>
            <w:sz w:val="22"/>
            <w:szCs w:val="22"/>
          </w:rPr>
          <w:t xml:space="preserve">through its attempts of </w:t>
        </w:r>
      </w:ins>
      <w:ins w:id="453" w:author="Iben Nathan" w:date="2019-03-02T16:23:00Z">
        <w:r w:rsidR="00CF1A63">
          <w:rPr>
            <w:sz w:val="22"/>
            <w:szCs w:val="22"/>
          </w:rPr>
          <w:t xml:space="preserve">creating </w:t>
        </w:r>
      </w:ins>
      <w:ins w:id="454" w:author="Iben Nathan" w:date="2019-03-02T16:22:00Z">
        <w:r w:rsidR="00CF1A63">
          <w:rPr>
            <w:sz w:val="22"/>
            <w:szCs w:val="22"/>
          </w:rPr>
          <w:t xml:space="preserve">transparency through </w:t>
        </w:r>
      </w:ins>
      <w:ins w:id="455" w:author="Iben Nathan" w:date="2019-03-02T16:25:00Z">
        <w:r w:rsidR="00CF1A63">
          <w:rPr>
            <w:sz w:val="22"/>
            <w:szCs w:val="22"/>
          </w:rPr>
          <w:t xml:space="preserve">establishing </w:t>
        </w:r>
      </w:ins>
      <w:ins w:id="456" w:author="Iben Nathan" w:date="2019-03-02T16:22:00Z">
        <w:r w:rsidR="00CF1A63">
          <w:rPr>
            <w:sz w:val="22"/>
            <w:szCs w:val="22"/>
          </w:rPr>
          <w:t xml:space="preserve">timber tracking </w:t>
        </w:r>
      </w:ins>
      <w:ins w:id="457" w:author="Iben Nathan" w:date="2019-03-02T16:25:00Z">
        <w:r w:rsidR="00CF1A63">
          <w:rPr>
            <w:sz w:val="22"/>
            <w:szCs w:val="22"/>
          </w:rPr>
          <w:t xml:space="preserve">systems </w:t>
        </w:r>
      </w:ins>
      <w:r w:rsidR="0025481C">
        <w:rPr>
          <w:sz w:val="22"/>
          <w:szCs w:val="22"/>
        </w:rPr>
        <w:t xml:space="preserve">might indeed </w:t>
      </w:r>
      <w:r w:rsidRPr="007A4266">
        <w:rPr>
          <w:sz w:val="22"/>
          <w:szCs w:val="22"/>
        </w:rPr>
        <w:t xml:space="preserve">foster new options for rent seeking behaviors by the authorities, since supply chain tracking in Cambodia might </w:t>
      </w:r>
      <w:del w:id="458" w:author="Iben Nathan" w:date="2019-03-02T16:23:00Z">
        <w:r w:rsidRPr="007A4266" w:rsidDel="00CF1A63">
          <w:rPr>
            <w:sz w:val="22"/>
            <w:szCs w:val="22"/>
          </w:rPr>
          <w:delText xml:space="preserve">follow the Vietnam route in which it was found to </w:delText>
        </w:r>
      </w:del>
      <w:r w:rsidRPr="007A4266">
        <w:rPr>
          <w:sz w:val="22"/>
          <w:szCs w:val="22"/>
        </w:rPr>
        <w:t xml:space="preserve">produce more “nodes” </w:t>
      </w:r>
      <w:ins w:id="459" w:author="Iben Nathan" w:date="2019-03-02T16:23:00Z">
        <w:r w:rsidR="00CF1A63">
          <w:rPr>
            <w:sz w:val="22"/>
            <w:szCs w:val="22"/>
          </w:rPr>
          <w:t xml:space="preserve">along the supply chain </w:t>
        </w:r>
      </w:ins>
      <w:r w:rsidRPr="007A4266">
        <w:rPr>
          <w:sz w:val="22"/>
          <w:szCs w:val="22"/>
        </w:rPr>
        <w:t xml:space="preserve">where </w:t>
      </w:r>
      <w:del w:id="460" w:author="Iben Nathan" w:date="2019-03-02T16:23:00Z">
        <w:r w:rsidRPr="007A4266" w:rsidDel="00CF1A63">
          <w:rPr>
            <w:sz w:val="22"/>
            <w:szCs w:val="22"/>
          </w:rPr>
          <w:delText xml:space="preserve">wood producers </w:delText>
        </w:r>
      </w:del>
      <w:r w:rsidRPr="007A4266">
        <w:rPr>
          <w:sz w:val="22"/>
          <w:szCs w:val="22"/>
        </w:rPr>
        <w:t xml:space="preserve">documents are handled by government </w:t>
      </w:r>
      <w:ins w:id="461" w:author="Iben Nathan" w:date="2019-03-02T16:23:00Z">
        <w:r w:rsidR="00CF1A63">
          <w:rPr>
            <w:sz w:val="22"/>
            <w:szCs w:val="22"/>
          </w:rPr>
          <w:t xml:space="preserve">officers. </w:t>
        </w:r>
      </w:ins>
      <w:ins w:id="462" w:author="Iben Nathan" w:date="2019-03-02T16:24:00Z">
        <w:r w:rsidR="00CF1A63">
          <w:rPr>
            <w:sz w:val="22"/>
            <w:szCs w:val="22"/>
          </w:rPr>
          <w:t>They will get more opportunities for rent-seeking behaviors every time they have to give a permission</w:t>
        </w:r>
      </w:ins>
      <w:ins w:id="463" w:author="Iben Nathan" w:date="2019-03-02T16:28:00Z">
        <w:r w:rsidR="00CF1A63">
          <w:rPr>
            <w:sz w:val="22"/>
            <w:szCs w:val="22"/>
          </w:rPr>
          <w:t xml:space="preserve">, a license, </w:t>
        </w:r>
      </w:ins>
      <w:ins w:id="464" w:author="Iben Nathan" w:date="2019-03-02T16:24:00Z">
        <w:r w:rsidR="00CF1A63">
          <w:rPr>
            <w:sz w:val="22"/>
            <w:szCs w:val="22"/>
          </w:rPr>
          <w:t xml:space="preserve">or a </w:t>
        </w:r>
      </w:ins>
      <w:ins w:id="465" w:author="Iben Nathan" w:date="2019-03-02T16:28:00Z">
        <w:r w:rsidR="00CF1A63">
          <w:rPr>
            <w:sz w:val="22"/>
            <w:szCs w:val="22"/>
          </w:rPr>
          <w:t xml:space="preserve">stamp in a </w:t>
        </w:r>
      </w:ins>
      <w:ins w:id="466" w:author="Iben Nathan" w:date="2019-03-02T16:24:00Z">
        <w:r w:rsidR="00CF1A63">
          <w:rPr>
            <w:sz w:val="22"/>
            <w:szCs w:val="22"/>
          </w:rPr>
          <w:t>document to a citizen or a private company</w:t>
        </w:r>
      </w:ins>
      <w:ins w:id="467" w:author="Iben Nathan" w:date="2019-03-02T16:28:00Z">
        <w:r w:rsidR="00CF1A63">
          <w:rPr>
            <w:sz w:val="22"/>
            <w:szCs w:val="22"/>
          </w:rPr>
          <w:t xml:space="preserve"> who want to prove that their timber is from legal source</w:t>
        </w:r>
      </w:ins>
      <w:ins w:id="468" w:author="Iben Nathan" w:date="2019-03-02T16:27:00Z">
        <w:r w:rsidR="00CF1A63">
          <w:rPr>
            <w:sz w:val="22"/>
            <w:szCs w:val="22"/>
          </w:rPr>
          <w:t xml:space="preserve">. </w:t>
        </w:r>
      </w:ins>
      <w:r w:rsidRPr="007A4266">
        <w:rPr>
          <w:sz w:val="22"/>
          <w:szCs w:val="22"/>
        </w:rPr>
        <w:fldChar w:fldCharType="begin"/>
      </w:r>
      <w:r w:rsidRPr="007A4266">
        <w:rPr>
          <w:sz w:val="22"/>
          <w:szCs w:val="22"/>
        </w:rPr>
        <w:instrText xml:space="preserve"> ADDIN EN.CITE &lt;EndNote&gt;&lt;Cite&gt;&lt;Author&gt;Sikor&lt;/Author&gt;&lt;Year&gt;2011&lt;/Year&gt;&lt;RecNum&gt;575&lt;/RecNum&gt;&lt;DisplayText&gt;(Sikor and To 2011)&lt;/DisplayText&gt;&lt;record&gt;&lt;rec-number&gt;575&lt;/rec-number&gt;&lt;foreign-keys&gt;&lt;key app="EN" db-id="app2xzfei0tws8epas05f2zpdasps9aaaww2" timestamp="1543338994"&gt;575&lt;/key&gt;&lt;/foreign-keys&gt;&lt;ref-type name="Journal Article"&gt;17&lt;/ref-type&gt;&lt;contributors&gt;&lt;authors&gt;&lt;author&gt;Sikor, Thomas&lt;/author&gt;&lt;author&gt;To, Phuc Xuan&lt;/author&gt;&lt;/authors&gt;&lt;/contributors&gt;&lt;titles&gt;&lt;title&gt;Illegal Logging in Vietnam: Lam Tac (Forest Hijackers) in Practice and Talk&lt;/title&gt;&lt;secondary-title&gt;Society &amp;amp; Natural Resources&lt;/secondary-title&gt;&lt;/titles&gt;&lt;periodical&gt;&lt;full-title&gt;Society &amp;amp; Natural Resources&lt;/full-title&gt;&lt;/periodical&gt;&lt;pages&gt;688-701&lt;/pages&gt;&lt;volume&gt;24&lt;/volume&gt;&lt;number&gt;7&lt;/number&gt;&lt;dates&gt;&lt;year&gt;2011&lt;/year&gt;&lt;/dates&gt;&lt;publisher&gt;Taylor &amp;amp; Francis&lt;/publisher&gt;&lt;isbn&gt;0894-1920&lt;/isbn&gt;&lt;urls&gt;&lt;/urls&gt;&lt;remote-database-name&gt;/z-wcorg/&lt;/remote-database-name&gt;&lt;remote-database-provider&gt;http://worldcat.org&lt;/remote-database-provider&gt;&lt;language&gt;En&lt;/language&gt;&lt;/record&gt;&lt;/Cite&gt;&lt;/EndNote&gt;</w:instrText>
      </w:r>
      <w:r w:rsidRPr="007A4266">
        <w:rPr>
          <w:sz w:val="22"/>
          <w:szCs w:val="22"/>
        </w:rPr>
        <w:fldChar w:fldCharType="separate"/>
      </w:r>
      <w:r w:rsidRPr="007A4266">
        <w:rPr>
          <w:noProof/>
          <w:sz w:val="22"/>
          <w:szCs w:val="22"/>
        </w:rPr>
        <w:t>(Sikor and To 2011)</w:t>
      </w:r>
      <w:r w:rsidRPr="007A4266">
        <w:rPr>
          <w:sz w:val="22"/>
          <w:szCs w:val="22"/>
        </w:rPr>
        <w:fldChar w:fldCharType="end"/>
      </w:r>
      <w:ins w:id="469" w:author="Iben Nathan" w:date="2019-03-02T16:25:00Z">
        <w:r w:rsidR="00CF1A63">
          <w:rPr>
            <w:sz w:val="22"/>
            <w:szCs w:val="22"/>
          </w:rPr>
          <w:t xml:space="preserve"> have argued </w:t>
        </w:r>
      </w:ins>
      <w:ins w:id="470" w:author="Iben Nathan" w:date="2019-03-02T16:27:00Z">
        <w:r w:rsidR="00CF1A63">
          <w:rPr>
            <w:sz w:val="22"/>
            <w:szCs w:val="22"/>
          </w:rPr>
          <w:t xml:space="preserve">that this a likely outcome of timber tracking and licensing systems </w:t>
        </w:r>
      </w:ins>
      <w:ins w:id="471" w:author="Iben Nathan" w:date="2019-03-02T16:25:00Z">
        <w:r w:rsidR="00CF1A63">
          <w:rPr>
            <w:sz w:val="22"/>
            <w:szCs w:val="22"/>
          </w:rPr>
          <w:t>in Vietnam</w:t>
        </w:r>
      </w:ins>
      <w:r w:rsidRPr="007A4266">
        <w:rPr>
          <w:sz w:val="22"/>
          <w:szCs w:val="22"/>
        </w:rPr>
        <w:t xml:space="preserve">. </w:t>
      </w:r>
    </w:p>
    <w:p w14:paraId="2E295A93" w14:textId="77777777" w:rsidR="00CF1A63" w:rsidRDefault="00CF1A63" w:rsidP="00427077">
      <w:pPr>
        <w:widowControl w:val="0"/>
        <w:tabs>
          <w:tab w:val="left" w:pos="720"/>
        </w:tabs>
        <w:contextualSpacing/>
        <w:mirrorIndents/>
        <w:rPr>
          <w:ins w:id="472" w:author="Iben Nathan" w:date="2019-03-02T16:24:00Z"/>
          <w:sz w:val="22"/>
          <w:szCs w:val="22"/>
        </w:rPr>
      </w:pPr>
    </w:p>
    <w:p w14:paraId="03848FBA" w14:textId="77777777" w:rsidR="00427077" w:rsidRDefault="00CF1A63" w:rsidP="00427077">
      <w:pPr>
        <w:widowControl w:val="0"/>
        <w:tabs>
          <w:tab w:val="left" w:pos="720"/>
        </w:tabs>
        <w:contextualSpacing/>
        <w:mirrorIndents/>
        <w:rPr>
          <w:sz w:val="22"/>
          <w:szCs w:val="22"/>
        </w:rPr>
      </w:pPr>
      <w:ins w:id="473" w:author="Iben Nathan" w:date="2019-03-02T16:25:00Z">
        <w:r>
          <w:rPr>
            <w:sz w:val="22"/>
            <w:szCs w:val="22"/>
          </w:rPr>
          <w:tab/>
        </w:r>
      </w:ins>
      <w:del w:id="474" w:author="Iben Nathan" w:date="2019-03-02T16:26:00Z">
        <w:r w:rsidR="00427077" w:rsidRPr="007A4266" w:rsidDel="00CF1A63">
          <w:rPr>
            <w:sz w:val="22"/>
            <w:szCs w:val="22"/>
          </w:rPr>
          <w:delText>In other words, g</w:delText>
        </w:r>
      </w:del>
      <w:del w:id="475" w:author="Iben Nathan" w:date="2019-03-02T16:30:00Z">
        <w:r w:rsidR="00427077" w:rsidRPr="007A4266" w:rsidDel="00CF1A63">
          <w:rPr>
            <w:sz w:val="22"/>
            <w:szCs w:val="22"/>
          </w:rPr>
          <w:delText xml:space="preserve">overnment actors, who see transformation of forestland into areas for industrial agricultural production as a precondition for economic development, or who personally gain from economic land concessions and other non-forest land uses </w:delText>
        </w:r>
      </w:del>
      <w:del w:id="476" w:author="Iben Nathan" w:date="2019-03-02T16:27:00Z">
        <w:r w:rsidR="00427077" w:rsidRPr="007A4266" w:rsidDel="00CF1A63">
          <w:rPr>
            <w:sz w:val="22"/>
            <w:szCs w:val="22"/>
          </w:rPr>
          <w:delText xml:space="preserve">can be assumed to not </w:delText>
        </w:r>
      </w:del>
      <w:del w:id="477" w:author="Iben Nathan" w:date="2019-03-02T16:30:00Z">
        <w:r w:rsidR="00427077" w:rsidRPr="007A4266" w:rsidDel="00CF1A63">
          <w:rPr>
            <w:sz w:val="22"/>
            <w:szCs w:val="22"/>
          </w:rPr>
          <w:delText xml:space="preserve">care </w:delText>
        </w:r>
      </w:del>
      <w:del w:id="478" w:author="Iben Nathan" w:date="2019-03-02T16:29:00Z">
        <w:r w:rsidR="00427077" w:rsidRPr="007A4266" w:rsidDel="00CF1A63">
          <w:rPr>
            <w:sz w:val="22"/>
            <w:szCs w:val="22"/>
          </w:rPr>
          <w:delText xml:space="preserve">much </w:delText>
        </w:r>
      </w:del>
      <w:del w:id="479" w:author="Iben Nathan" w:date="2019-03-02T16:30:00Z">
        <w:r w:rsidR="00427077" w:rsidRPr="007A4266" w:rsidDel="00CF1A63">
          <w:rPr>
            <w:sz w:val="22"/>
            <w:szCs w:val="22"/>
          </w:rPr>
          <w:delText xml:space="preserve">about </w:delText>
        </w:r>
      </w:del>
      <w:del w:id="480" w:author="Iben Nathan" w:date="2019-03-02T16:29:00Z">
        <w:r w:rsidR="00427077" w:rsidRPr="007A4266" w:rsidDel="00CF1A63">
          <w:rPr>
            <w:sz w:val="22"/>
            <w:szCs w:val="22"/>
          </w:rPr>
          <w:delText xml:space="preserve">legality verification of </w:delText>
        </w:r>
      </w:del>
      <w:del w:id="481" w:author="Iben Nathan" w:date="2019-03-02T16:30:00Z">
        <w:r w:rsidR="00427077" w:rsidRPr="007A4266" w:rsidDel="00CF1A63">
          <w:rPr>
            <w:sz w:val="22"/>
            <w:szCs w:val="22"/>
          </w:rPr>
          <w:delText>forest</w:delText>
        </w:r>
      </w:del>
      <w:del w:id="482" w:author="Iben Nathan" w:date="2019-03-02T16:29:00Z">
        <w:r w:rsidR="00427077" w:rsidRPr="007A4266" w:rsidDel="00CF1A63">
          <w:rPr>
            <w:sz w:val="22"/>
            <w:szCs w:val="22"/>
          </w:rPr>
          <w:delText>ry, since it would make no difference to them at all</w:delText>
        </w:r>
      </w:del>
      <w:del w:id="483" w:author="Iben Nathan" w:date="2019-03-02T16:30:00Z">
        <w:r w:rsidR="00427077" w:rsidRPr="007A4266" w:rsidDel="00CF1A63">
          <w:rPr>
            <w:sz w:val="22"/>
            <w:szCs w:val="22"/>
          </w:rPr>
          <w:delText xml:space="preserve">. </w:delText>
        </w:r>
        <w:commentRangeEnd w:id="449"/>
        <w:r w:rsidR="0025481C" w:rsidDel="00CF1A63">
          <w:rPr>
            <w:rStyle w:val="CommentReference"/>
            <w:rFonts w:asciiTheme="minorHAnsi" w:eastAsiaTheme="minorEastAsia" w:hAnsiTheme="minorHAnsi" w:cstheme="minorBidi"/>
            <w:lang w:eastAsia="en-US"/>
          </w:rPr>
          <w:commentReference w:id="449"/>
        </w:r>
      </w:del>
      <w:commentRangeEnd w:id="450"/>
      <w:r w:rsidR="00A253D5">
        <w:rPr>
          <w:rStyle w:val="CommentReference"/>
          <w:rFonts w:asciiTheme="minorHAnsi" w:eastAsiaTheme="minorEastAsia" w:hAnsiTheme="minorHAnsi" w:cstheme="minorBidi"/>
          <w:lang w:eastAsia="en-US"/>
        </w:rPr>
        <w:commentReference w:id="450"/>
      </w:r>
    </w:p>
    <w:p w14:paraId="0F8A8048" w14:textId="77777777" w:rsidR="00427077" w:rsidRPr="00585B5E" w:rsidRDefault="00427077" w:rsidP="00427077">
      <w:pPr>
        <w:widowControl w:val="0"/>
        <w:tabs>
          <w:tab w:val="left" w:pos="720"/>
        </w:tabs>
        <w:contextualSpacing/>
        <w:mirrorIndents/>
        <w:rPr>
          <w:sz w:val="22"/>
          <w:szCs w:val="22"/>
        </w:rPr>
      </w:pPr>
    </w:p>
    <w:p w14:paraId="4F67F5FD" w14:textId="77777777" w:rsidR="008C525F" w:rsidRPr="007559AC" w:rsidRDefault="00B0035E" w:rsidP="007559AC">
      <w:pPr>
        <w:widowControl w:val="0"/>
        <w:contextualSpacing/>
        <w:mirrorIndents/>
        <w:rPr>
          <w:bCs/>
          <w:sz w:val="22"/>
          <w:szCs w:val="22"/>
        </w:rPr>
      </w:pPr>
      <w:r>
        <w:rPr>
          <w:bCs/>
          <w:sz w:val="22"/>
          <w:szCs w:val="22"/>
        </w:rPr>
        <w:t xml:space="preserve"> </w:t>
      </w:r>
    </w:p>
    <w:p w14:paraId="6254CEB6" w14:textId="77777777" w:rsidR="00EB2E9F" w:rsidRPr="00EB2E9F" w:rsidRDefault="007572AD" w:rsidP="00EB2E9F">
      <w:pPr>
        <w:pStyle w:val="ListNumber"/>
        <w:numPr>
          <w:ilvl w:val="0"/>
          <w:numId w:val="0"/>
        </w:numPr>
        <w:tabs>
          <w:tab w:val="left" w:pos="720"/>
        </w:tabs>
        <w:rPr>
          <w:rFonts w:ascii="Times New Roman" w:hAnsi="Times New Roman" w:cs="Times New Roman"/>
          <w:sz w:val="22"/>
          <w:szCs w:val="22"/>
        </w:rPr>
      </w:pPr>
      <w:r>
        <w:rPr>
          <w:rFonts w:ascii="Times New Roman" w:hAnsi="Times New Roman" w:cs="Times New Roman"/>
          <w:sz w:val="22"/>
          <w:szCs w:val="22"/>
        </w:rPr>
        <w:tab/>
      </w:r>
      <w:r w:rsidR="00B0035E" w:rsidRPr="00B03690">
        <w:rPr>
          <w:rFonts w:ascii="Times New Roman" w:hAnsi="Times New Roman" w:cs="Times New Roman"/>
          <w:sz w:val="22"/>
          <w:szCs w:val="22"/>
          <w:highlight w:val="green"/>
        </w:rPr>
        <w:t>Finally, we argued that LV has its characteristics and strength in tracking along product supply chains. Much of Cambodia’s illegal logging is driven by demands from Vietnam and China, to cover their demands for wood to meet the demands of the US and the EU for flooring and furniture. Based on this, a Cambodian VPA could be expected to make a difference both for timber legality in Cambodia and Vietnam. In the Cambodian case, however, there are several complications. First, (since transnational actors’ requirements have resulted in) several logging and export bans, there is no significant export of timber from Cambodia that can be tracked. Second, the LV logic is based on the presence of a private forest sector to be regulated by the state, but</w:t>
      </w:r>
      <w:r w:rsidR="00B0035E" w:rsidRPr="00B03690">
        <w:rPr>
          <w:rFonts w:ascii="Times New Roman" w:hAnsi="Times New Roman" w:cs="Times New Roman"/>
          <w:i/>
          <w:sz w:val="22"/>
          <w:szCs w:val="22"/>
          <w:highlight w:val="green"/>
        </w:rPr>
        <w:t xml:space="preserve"> formally </w:t>
      </w:r>
      <w:r w:rsidR="00B0035E" w:rsidRPr="00B03690">
        <w:rPr>
          <w:rFonts w:ascii="Times New Roman" w:hAnsi="Times New Roman" w:cs="Times New Roman"/>
          <w:sz w:val="22"/>
          <w:szCs w:val="22"/>
          <w:highlight w:val="green"/>
        </w:rPr>
        <w:t xml:space="preserve">(again partly as a result of transnational actors’ interventions that resulted in logging companies packing their tents), there is no wood producing private sector in Cambodia that can be regulated. Third, if, as often asserted, government officials themselves play an important role in illegal export to Vietnam through their rent-seeking behaviors, then a government sanctioned licensing system will carry less weight, since it will then be an instrument for </w:t>
      </w:r>
      <w:del w:id="484" w:author="Iben Nathan" w:date="2019-03-02T16:30:00Z">
        <w:r w:rsidR="00B0035E" w:rsidRPr="00B03690" w:rsidDel="00A253D5">
          <w:rPr>
            <w:rFonts w:ascii="Times New Roman" w:hAnsi="Times New Roman" w:cs="Times New Roman"/>
            <w:sz w:val="22"/>
            <w:szCs w:val="22"/>
            <w:highlight w:val="green"/>
          </w:rPr>
          <w:lastRenderedPageBreak/>
          <w:delText xml:space="preserve">the </w:delText>
        </w:r>
      </w:del>
      <w:r w:rsidR="00B0035E" w:rsidRPr="00B03690">
        <w:rPr>
          <w:rFonts w:ascii="Times New Roman" w:hAnsi="Times New Roman" w:cs="Times New Roman"/>
          <w:sz w:val="22"/>
          <w:szCs w:val="22"/>
          <w:highlight w:val="green"/>
        </w:rPr>
        <w:t xml:space="preserve">government </w:t>
      </w:r>
      <w:ins w:id="485" w:author="Iben Nathan" w:date="2019-03-02T16:30:00Z">
        <w:r w:rsidR="00A253D5">
          <w:rPr>
            <w:rFonts w:ascii="Times New Roman" w:hAnsi="Times New Roman" w:cs="Times New Roman"/>
            <w:sz w:val="22"/>
            <w:szCs w:val="22"/>
            <w:highlight w:val="green"/>
          </w:rPr>
          <w:t xml:space="preserve">officers </w:t>
        </w:r>
      </w:ins>
      <w:r w:rsidR="00B0035E" w:rsidRPr="00B03690">
        <w:rPr>
          <w:rFonts w:ascii="Times New Roman" w:hAnsi="Times New Roman" w:cs="Times New Roman"/>
          <w:sz w:val="22"/>
          <w:szCs w:val="22"/>
          <w:highlight w:val="green"/>
        </w:rPr>
        <w:t>mainly to control government officers</w:t>
      </w:r>
      <w:ins w:id="486" w:author="Iben Nathan" w:date="2019-03-02T16:30:00Z">
        <w:r w:rsidR="00A253D5">
          <w:rPr>
            <w:rFonts w:ascii="Times New Roman" w:hAnsi="Times New Roman" w:cs="Times New Roman"/>
            <w:sz w:val="22"/>
            <w:szCs w:val="22"/>
            <w:highlight w:val="green"/>
          </w:rPr>
          <w:t xml:space="preserve"> themselves</w:t>
        </w:r>
      </w:ins>
      <w:r w:rsidR="00B0035E" w:rsidRPr="00B03690">
        <w:rPr>
          <w:rFonts w:ascii="Times New Roman" w:hAnsi="Times New Roman" w:cs="Times New Roman"/>
          <w:sz w:val="22"/>
          <w:szCs w:val="22"/>
          <w:highlight w:val="green"/>
        </w:rPr>
        <w:t xml:space="preserve">. A positive effect of the VPAs could possibly be that it could </w:t>
      </w:r>
      <w:ins w:id="487" w:author="Iben Nathan" w:date="2019-03-02T16:30:00Z">
        <w:r w:rsidR="00A253D5">
          <w:rPr>
            <w:rFonts w:ascii="Times New Roman" w:hAnsi="Times New Roman" w:cs="Times New Roman"/>
            <w:sz w:val="22"/>
            <w:szCs w:val="22"/>
            <w:highlight w:val="green"/>
          </w:rPr>
          <w:t xml:space="preserve">put a pressure on transnational actors </w:t>
        </w:r>
      </w:ins>
      <w:ins w:id="488" w:author="Iben Nathan" w:date="2019-03-02T16:31:00Z">
        <w:r w:rsidR="00A253D5">
          <w:rPr>
            <w:rFonts w:ascii="Times New Roman" w:hAnsi="Times New Roman" w:cs="Times New Roman"/>
            <w:sz w:val="22"/>
            <w:szCs w:val="22"/>
            <w:highlight w:val="green"/>
          </w:rPr>
          <w:t xml:space="preserve">as well as on </w:t>
        </w:r>
      </w:ins>
      <w:ins w:id="489" w:author="Iben Nathan" w:date="2019-03-02T16:30:00Z">
        <w:r w:rsidR="00A253D5">
          <w:rPr>
            <w:rFonts w:ascii="Times New Roman" w:hAnsi="Times New Roman" w:cs="Times New Roman"/>
            <w:sz w:val="22"/>
            <w:szCs w:val="22"/>
            <w:highlight w:val="green"/>
          </w:rPr>
          <w:t>the Ca</w:t>
        </w:r>
      </w:ins>
      <w:ins w:id="490" w:author="Iben Nathan" w:date="2019-03-02T16:31:00Z">
        <w:r w:rsidR="00A253D5">
          <w:rPr>
            <w:rFonts w:ascii="Times New Roman" w:hAnsi="Times New Roman" w:cs="Times New Roman"/>
            <w:sz w:val="22"/>
            <w:szCs w:val="22"/>
            <w:highlight w:val="green"/>
          </w:rPr>
          <w:t>mbodian Government to allow logging and export of round wood again</w:t>
        </w:r>
      </w:ins>
      <w:ins w:id="491" w:author="Iben Nathan" w:date="2019-03-02T16:32:00Z">
        <w:r w:rsidR="00A253D5">
          <w:rPr>
            <w:rFonts w:ascii="Times New Roman" w:hAnsi="Times New Roman" w:cs="Times New Roman"/>
            <w:sz w:val="22"/>
            <w:szCs w:val="22"/>
            <w:highlight w:val="green"/>
          </w:rPr>
          <w:t xml:space="preserve"> </w:t>
        </w:r>
      </w:ins>
      <w:ins w:id="492" w:author="Iben Nathan" w:date="2019-03-02T16:31:00Z">
        <w:r w:rsidR="00A253D5">
          <w:rPr>
            <w:rFonts w:ascii="Times New Roman" w:hAnsi="Times New Roman" w:cs="Times New Roman"/>
            <w:sz w:val="22"/>
            <w:szCs w:val="22"/>
            <w:highlight w:val="green"/>
          </w:rPr>
          <w:t xml:space="preserve">and in this way </w:t>
        </w:r>
      </w:ins>
      <w:del w:id="493" w:author="Iben Nathan" w:date="2019-03-02T16:32:00Z">
        <w:r w:rsidR="00B0035E" w:rsidRPr="00B03690" w:rsidDel="00A253D5">
          <w:rPr>
            <w:rFonts w:ascii="Times New Roman" w:hAnsi="Times New Roman" w:cs="Times New Roman"/>
            <w:sz w:val="22"/>
            <w:szCs w:val="22"/>
            <w:highlight w:val="green"/>
          </w:rPr>
          <w:delText xml:space="preserve">lead </w:delText>
        </w:r>
      </w:del>
      <w:del w:id="494" w:author="Iben Nathan" w:date="2019-03-02T16:31:00Z">
        <w:r w:rsidR="00B0035E" w:rsidRPr="00B03690" w:rsidDel="00A253D5">
          <w:rPr>
            <w:rFonts w:ascii="Times New Roman" w:hAnsi="Times New Roman" w:cs="Times New Roman"/>
            <w:sz w:val="22"/>
            <w:szCs w:val="22"/>
            <w:highlight w:val="green"/>
          </w:rPr>
          <w:delText xml:space="preserve">to making </w:delText>
        </w:r>
      </w:del>
      <w:del w:id="495" w:author="Iben Nathan" w:date="2019-03-02T16:33:00Z">
        <w:r w:rsidR="00B0035E" w:rsidRPr="00B03690" w:rsidDel="00A253D5">
          <w:rPr>
            <w:rFonts w:ascii="Times New Roman" w:hAnsi="Times New Roman" w:cs="Times New Roman"/>
            <w:sz w:val="22"/>
            <w:szCs w:val="22"/>
            <w:highlight w:val="green"/>
          </w:rPr>
          <w:delText>export of wood</w:delText>
        </w:r>
      </w:del>
      <w:del w:id="496" w:author="Iben Nathan" w:date="2019-03-02T16:31:00Z">
        <w:r w:rsidR="00B0035E" w:rsidRPr="00B03690" w:rsidDel="00A253D5">
          <w:rPr>
            <w:rFonts w:ascii="Times New Roman" w:hAnsi="Times New Roman" w:cs="Times New Roman"/>
            <w:sz w:val="22"/>
            <w:szCs w:val="22"/>
            <w:highlight w:val="green"/>
          </w:rPr>
          <w:delText xml:space="preserve"> legal,</w:delText>
        </w:r>
      </w:del>
      <w:del w:id="497" w:author="Iben Nathan" w:date="2019-03-02T16:32:00Z">
        <w:r w:rsidR="00B0035E" w:rsidRPr="00B03690" w:rsidDel="00A253D5">
          <w:rPr>
            <w:rFonts w:ascii="Times New Roman" w:hAnsi="Times New Roman" w:cs="Times New Roman"/>
            <w:sz w:val="22"/>
            <w:szCs w:val="22"/>
            <w:highlight w:val="green"/>
          </w:rPr>
          <w:delText xml:space="preserve"> </w:delText>
        </w:r>
      </w:del>
      <w:del w:id="498" w:author="Iben Nathan" w:date="2019-03-02T16:33:00Z">
        <w:r w:rsidR="00B0035E" w:rsidRPr="00B03690" w:rsidDel="00A253D5">
          <w:rPr>
            <w:rFonts w:ascii="Times New Roman" w:hAnsi="Times New Roman" w:cs="Times New Roman"/>
            <w:sz w:val="22"/>
            <w:szCs w:val="22"/>
            <w:highlight w:val="green"/>
          </w:rPr>
          <w:delText xml:space="preserve">and in this way </w:delText>
        </w:r>
      </w:del>
      <w:r w:rsidR="00B0035E" w:rsidRPr="00B03690">
        <w:rPr>
          <w:rFonts w:ascii="Times New Roman" w:hAnsi="Times New Roman" w:cs="Times New Roman"/>
          <w:sz w:val="22"/>
          <w:szCs w:val="22"/>
          <w:highlight w:val="green"/>
        </w:rPr>
        <w:t xml:space="preserve">reduce </w:t>
      </w:r>
      <w:ins w:id="499" w:author="Iben Nathan" w:date="2019-03-02T16:32:00Z">
        <w:r w:rsidR="00A253D5">
          <w:rPr>
            <w:rFonts w:ascii="Times New Roman" w:hAnsi="Times New Roman" w:cs="Times New Roman"/>
            <w:sz w:val="22"/>
            <w:szCs w:val="22"/>
            <w:highlight w:val="green"/>
          </w:rPr>
          <w:t>“</w:t>
        </w:r>
      </w:ins>
      <w:r w:rsidR="00B0035E" w:rsidRPr="00B03690">
        <w:rPr>
          <w:rFonts w:ascii="Times New Roman" w:hAnsi="Times New Roman" w:cs="Times New Roman"/>
          <w:sz w:val="22"/>
          <w:szCs w:val="22"/>
          <w:highlight w:val="green"/>
        </w:rPr>
        <w:t>illegal</w:t>
      </w:r>
      <w:ins w:id="500" w:author="Iben Nathan" w:date="2019-03-02T16:32:00Z">
        <w:r w:rsidR="00A253D5">
          <w:rPr>
            <w:rFonts w:ascii="Times New Roman" w:hAnsi="Times New Roman" w:cs="Times New Roman"/>
            <w:sz w:val="22"/>
            <w:szCs w:val="22"/>
            <w:highlight w:val="green"/>
          </w:rPr>
          <w:t>”</w:t>
        </w:r>
      </w:ins>
      <w:r w:rsidR="00B0035E" w:rsidRPr="00B03690">
        <w:rPr>
          <w:rFonts w:ascii="Times New Roman" w:hAnsi="Times New Roman" w:cs="Times New Roman"/>
          <w:sz w:val="22"/>
          <w:szCs w:val="22"/>
          <w:highlight w:val="green"/>
        </w:rPr>
        <w:t xml:space="preserve"> logging</w:t>
      </w:r>
      <w:ins w:id="501" w:author="Iben Nathan" w:date="2019-03-02T16:33:00Z">
        <w:r w:rsidR="00A253D5">
          <w:rPr>
            <w:rFonts w:ascii="Times New Roman" w:hAnsi="Times New Roman" w:cs="Times New Roman"/>
            <w:sz w:val="22"/>
            <w:szCs w:val="22"/>
            <w:highlight w:val="green"/>
          </w:rPr>
          <w:t xml:space="preserve"> and related trade in Cambodia</w:t>
        </w:r>
      </w:ins>
      <w:r w:rsidR="00B0035E" w:rsidRPr="00B03690">
        <w:rPr>
          <w:rFonts w:ascii="Times New Roman" w:hAnsi="Times New Roman" w:cs="Times New Roman"/>
          <w:sz w:val="22"/>
          <w:szCs w:val="22"/>
          <w:highlight w:val="green"/>
        </w:rPr>
        <w:t xml:space="preserve">. While </w:t>
      </w:r>
      <w:ins w:id="502" w:author="Iben Nathan" w:date="2019-03-02T16:33:00Z">
        <w:r w:rsidR="00A253D5">
          <w:rPr>
            <w:rFonts w:ascii="Times New Roman" w:hAnsi="Times New Roman" w:cs="Times New Roman"/>
            <w:sz w:val="22"/>
            <w:szCs w:val="22"/>
            <w:highlight w:val="green"/>
          </w:rPr>
          <w:t xml:space="preserve">legalizing export of round wood </w:t>
        </w:r>
      </w:ins>
      <w:del w:id="503" w:author="Iben Nathan" w:date="2019-03-02T16:33:00Z">
        <w:r w:rsidR="00B0035E" w:rsidRPr="00B03690" w:rsidDel="00A253D5">
          <w:rPr>
            <w:rFonts w:ascii="Times New Roman" w:hAnsi="Times New Roman" w:cs="Times New Roman"/>
            <w:sz w:val="22"/>
            <w:szCs w:val="22"/>
            <w:highlight w:val="green"/>
          </w:rPr>
          <w:delText xml:space="preserve">this </w:delText>
        </w:r>
      </w:del>
      <w:r w:rsidR="00B0035E" w:rsidRPr="00B03690">
        <w:rPr>
          <w:rFonts w:ascii="Times New Roman" w:hAnsi="Times New Roman" w:cs="Times New Roman"/>
          <w:sz w:val="22"/>
          <w:szCs w:val="22"/>
          <w:highlight w:val="green"/>
        </w:rPr>
        <w:t xml:space="preserve">would hardly make </w:t>
      </w:r>
      <w:r w:rsidR="00B0035E" w:rsidRPr="007559AC">
        <w:rPr>
          <w:rFonts w:ascii="Times New Roman" w:hAnsi="Times New Roman" w:cs="Times New Roman"/>
          <w:sz w:val="22"/>
          <w:szCs w:val="22"/>
          <w:highlight w:val="green"/>
        </w:rPr>
        <w:t xml:space="preserve">a difference in terms of </w:t>
      </w:r>
      <w:ins w:id="504" w:author="Iben Nathan" w:date="2019-03-02T16:33:00Z">
        <w:r w:rsidR="00A253D5">
          <w:rPr>
            <w:rFonts w:ascii="Times New Roman" w:hAnsi="Times New Roman" w:cs="Times New Roman"/>
            <w:sz w:val="22"/>
            <w:szCs w:val="22"/>
            <w:highlight w:val="green"/>
          </w:rPr>
          <w:t xml:space="preserve">reducing </w:t>
        </w:r>
      </w:ins>
      <w:r w:rsidR="00B0035E" w:rsidRPr="007559AC">
        <w:rPr>
          <w:rFonts w:ascii="Times New Roman" w:hAnsi="Times New Roman" w:cs="Times New Roman"/>
          <w:sz w:val="22"/>
          <w:szCs w:val="22"/>
          <w:highlight w:val="green"/>
        </w:rPr>
        <w:t>deforestation and forest degradation</w:t>
      </w:r>
      <w:del w:id="505" w:author="Iben Nathan" w:date="2019-03-02T16:33:00Z">
        <w:r w:rsidR="00B0035E" w:rsidRPr="007559AC" w:rsidDel="00A253D5">
          <w:rPr>
            <w:rFonts w:ascii="Times New Roman" w:hAnsi="Times New Roman" w:cs="Times New Roman"/>
            <w:sz w:val="22"/>
            <w:szCs w:val="22"/>
            <w:highlight w:val="green"/>
          </w:rPr>
          <w:delText xml:space="preserve"> in the short-term</w:delText>
        </w:r>
      </w:del>
      <w:r w:rsidR="00B0035E" w:rsidRPr="007559AC">
        <w:rPr>
          <w:rFonts w:ascii="Times New Roman" w:hAnsi="Times New Roman" w:cs="Times New Roman"/>
          <w:sz w:val="22"/>
          <w:szCs w:val="22"/>
          <w:highlight w:val="green"/>
        </w:rPr>
        <w:t xml:space="preserve">, it could </w:t>
      </w:r>
      <w:del w:id="506" w:author="Iben Nathan" w:date="2019-03-02T16:33:00Z">
        <w:r w:rsidR="00B0035E" w:rsidRPr="007559AC" w:rsidDel="00A253D5">
          <w:rPr>
            <w:rFonts w:ascii="Times New Roman" w:hAnsi="Times New Roman" w:cs="Times New Roman"/>
            <w:sz w:val="22"/>
            <w:szCs w:val="22"/>
            <w:highlight w:val="green"/>
          </w:rPr>
          <w:delText xml:space="preserve">perhaps </w:delText>
        </w:r>
      </w:del>
      <w:ins w:id="507" w:author="Iben Nathan" w:date="2019-03-02T16:33:00Z">
        <w:r w:rsidR="00A253D5">
          <w:rPr>
            <w:rFonts w:ascii="Times New Roman" w:hAnsi="Times New Roman" w:cs="Times New Roman"/>
            <w:sz w:val="22"/>
            <w:szCs w:val="22"/>
            <w:highlight w:val="green"/>
          </w:rPr>
          <w:t xml:space="preserve">at least </w:t>
        </w:r>
      </w:ins>
      <w:r w:rsidR="00B0035E" w:rsidRPr="007559AC">
        <w:rPr>
          <w:rFonts w:ascii="Times New Roman" w:hAnsi="Times New Roman" w:cs="Times New Roman"/>
          <w:sz w:val="22"/>
          <w:szCs w:val="22"/>
          <w:highlight w:val="green"/>
        </w:rPr>
        <w:t xml:space="preserve">lead to increased transparency in the </w:t>
      </w:r>
      <w:ins w:id="508" w:author="Iben Nathan" w:date="2019-03-02T16:33:00Z">
        <w:r w:rsidR="00A253D5">
          <w:rPr>
            <w:rFonts w:ascii="Times New Roman" w:hAnsi="Times New Roman" w:cs="Times New Roman"/>
            <w:sz w:val="22"/>
            <w:szCs w:val="22"/>
            <w:highlight w:val="green"/>
          </w:rPr>
          <w:t xml:space="preserve">sector in the </w:t>
        </w:r>
      </w:ins>
      <w:r w:rsidR="00B0035E" w:rsidRPr="007559AC">
        <w:rPr>
          <w:rFonts w:ascii="Times New Roman" w:hAnsi="Times New Roman" w:cs="Times New Roman"/>
          <w:sz w:val="22"/>
          <w:szCs w:val="22"/>
          <w:highlight w:val="green"/>
        </w:rPr>
        <w:t>longer term.</w:t>
      </w:r>
      <w:r w:rsidR="00B0035E">
        <w:rPr>
          <w:rFonts w:ascii="Times New Roman" w:hAnsi="Times New Roman" w:cs="Times New Roman"/>
          <w:sz w:val="22"/>
          <w:szCs w:val="22"/>
        </w:rPr>
        <w:t xml:space="preserve"> </w:t>
      </w:r>
    </w:p>
    <w:p w14:paraId="6A8B1A38" w14:textId="77777777" w:rsidR="00EB2E9F" w:rsidRDefault="00EB2E9F" w:rsidP="00EB2E9F">
      <w:pPr>
        <w:widowControl w:val="0"/>
        <w:contextualSpacing/>
        <w:mirrorIndents/>
        <w:rPr>
          <w:i/>
          <w:iCs/>
          <w:sz w:val="22"/>
          <w:szCs w:val="22"/>
        </w:rPr>
      </w:pPr>
    </w:p>
    <w:p w14:paraId="7579CB14" w14:textId="77777777" w:rsidR="00F650C3" w:rsidRPr="00A7456A" w:rsidRDefault="00EB2E9F" w:rsidP="00EB2E9F">
      <w:pPr>
        <w:widowControl w:val="0"/>
        <w:tabs>
          <w:tab w:val="left" w:pos="720"/>
        </w:tabs>
        <w:contextualSpacing/>
        <w:mirrorIndents/>
        <w:rPr>
          <w:i/>
          <w:iCs/>
          <w:sz w:val="22"/>
          <w:szCs w:val="22"/>
        </w:rPr>
      </w:pPr>
      <w:r>
        <w:rPr>
          <w:i/>
          <w:iCs/>
          <w:sz w:val="22"/>
          <w:szCs w:val="22"/>
        </w:rPr>
        <w:tab/>
      </w:r>
      <w:r w:rsidR="00F650C3" w:rsidRPr="00F650C3">
        <w:rPr>
          <w:i/>
          <w:iCs/>
          <w:sz w:val="22"/>
          <w:szCs w:val="22"/>
        </w:rPr>
        <w:t>Beyond Cambodia</w:t>
      </w:r>
    </w:p>
    <w:p w14:paraId="5C70BE51" w14:textId="77777777" w:rsidR="0004511C" w:rsidRDefault="00606B57" w:rsidP="00B827D3">
      <w:pPr>
        <w:widowControl w:val="0"/>
        <w:tabs>
          <w:tab w:val="left" w:pos="720"/>
        </w:tabs>
        <w:contextualSpacing/>
        <w:mirrorIndents/>
        <w:rPr>
          <w:sz w:val="22"/>
          <w:szCs w:val="22"/>
        </w:rPr>
      </w:pPr>
      <w:r>
        <w:rPr>
          <w:sz w:val="22"/>
          <w:szCs w:val="22"/>
        </w:rPr>
        <w:tab/>
      </w:r>
    </w:p>
    <w:p w14:paraId="6C421399" w14:textId="77777777" w:rsidR="00157A25" w:rsidRPr="00907A28" w:rsidRDefault="00907A28" w:rsidP="00907A28">
      <w:pPr>
        <w:widowControl w:val="0"/>
        <w:tabs>
          <w:tab w:val="left" w:pos="720"/>
        </w:tabs>
        <w:contextualSpacing/>
        <w:mirrorIndents/>
        <w:rPr>
          <w:sz w:val="22"/>
          <w:szCs w:val="22"/>
        </w:rPr>
      </w:pPr>
      <w:r>
        <w:rPr>
          <w:sz w:val="22"/>
          <w:szCs w:val="22"/>
        </w:rPr>
        <w:tab/>
      </w:r>
      <w:r w:rsidR="00606B57">
        <w:rPr>
          <w:sz w:val="22"/>
          <w:szCs w:val="22"/>
        </w:rPr>
        <w:t>The</w:t>
      </w:r>
      <w:r w:rsidR="00F650C3">
        <w:rPr>
          <w:sz w:val="22"/>
          <w:szCs w:val="22"/>
        </w:rPr>
        <w:t xml:space="preserve"> example of LV’s more complex impacts is also born out by a range of research elsewhere in the region and the world, the findings of which have reinforced a</w:t>
      </w:r>
      <w:r w:rsidR="00606B57">
        <w:rPr>
          <w:sz w:val="22"/>
          <w:szCs w:val="22"/>
        </w:rPr>
        <w:t xml:space="preserve"> myriad of positive, negative, countervailing and non-existent impacts of the legality verification efforts to promote “good governance” has played out elsewhere to be sure. </w:t>
      </w:r>
      <w:r w:rsidR="00606B57" w:rsidRPr="007171AD">
        <w:rPr>
          <w:sz w:val="22"/>
          <w:szCs w:val="22"/>
        </w:rPr>
        <w:t xml:space="preserve">For example </w:t>
      </w:r>
      <w:r w:rsidR="00606B57" w:rsidRPr="007171AD">
        <w:rPr>
          <w:sz w:val="22"/>
          <w:szCs w:val="22"/>
        </w:rPr>
        <w:fldChar w:fldCharType="begin">
          <w:fldData xml:space="preserve">PEVuZE5vdGU+PENpdGU+PEF1dGhvcj5PYmlkemluc2tpPC9BdXRob3I+PFllYXI+MjAxNDwvWWVh
cj48UmVjTnVtPjE3MDg8L1JlY051bT48RGlzcGxheVRleHQ+KE9iaWR6aW5za2ksIERlcm1hd2Fu
LCBBbmRyaWFudG8sIEtvbWFydWRpbiwgZXQgYWwuIDIwMTQpPC9EaXNwbGF5VGV4dD48cmVjb3Jk
PjxyZWMtbnVtYmVyPjE3MDg8L3JlYy1udW1iZXI+PGZvcmVpZ24ta2V5cz48a2V5IGFwcD0iRU4i
IGRiLWlkPSJhcHAyeHpmZWkwdHdzOGVwYXMwNWYyenBkYXNwczlhYWF3dzIiIHRpbWVzdGFtcD0i
MTU0MzM0MDY2OSI+MTcwODwva2V5PjwvZm9yZWlnbi1rZXlzPjxyZWYtdHlwZSBuYW1lPSJKb3Vy
bmFsIEFydGljbGUiPjE3PC9yZWYtdHlwZT48Y29udHJpYnV0b3JzPjxhdXRob3JzPjxhdXRob3I+
T2JpZHppbnNraSwgS3J5c3RvZjwvYXV0aG9yPjxhdXRob3I+RGVybWF3YW4sIEFobWFkPC9hdXRo
b3I+PGF1dGhvcj5BbmRyaWFudG8sIEFndXM8L2F1dGhvcj48YXV0aG9yPktvbWFydWRpbiwgSGVy
dTwvYXV0aG9yPjxhdXRob3I+SGVybmF3YW4sIERvZHk8L2F1dGhvcj48L2F1dGhvcnM+PC9jb250
cmlidXRvcnM+PHRpdGxlcz48dGl0bGU+VGhlIHRpbWJlciBsZWdhbGl0eSB2ZXJpZmljYXRpb24g
c3lzdGVtIGFuZCB0aGUgdm9sdW50YXJ5IHBhcnRuZXJzaGlwIGFncmVlbWVudCAoVlBBKSBpbiBJ
bmRvbmVzaWE6IENoYWxsZW5nZXMgZm9yIHRoZSBzbWFsbC1zY2FsZSBmb3Jlc3RyeSBzZWN0b3I8
L3RpdGxlPjxzZWNvbmRhcnktdGl0bGU+Rk9SUE9MIEZvcmVzdCBQb2xpY3kgYW5kIEVjb25vbWlj
czwvc2Vjb25kYXJ5LXRpdGxlPjwvdGl0bGVzPjxwZXJpb2RpY2FsPjxmdWxsLXRpdGxlPkZPUlBP
TCBGb3Jlc3QgUG9saWN5IGFuZCBFY29ub21pY3M8L2Z1bGwtdGl0bGU+PC9wZXJpb2RpY2FsPjxw
YWdlcz4yNC0zMjwvcGFnZXM+PHZvbHVtZT40ODwvdm9sdW1lPjxkYXRlcz48eWVhcj4yMDE0PC95
ZWFyPjwvZGF0ZXM+PGlzYm4+MTM4OS05MzQxPC9pc2JuPjx1cmxzPjwvdXJscz48cmVtb3RlLWRh
dGFiYXNlLW5hbWU+L3otd2NvcmcvPC9yZW1vdGUtZGF0YWJhc2UtbmFtZT48cmVtb3RlLWRhdGFi
YXNlLXByb3ZpZGVyPmh0dHA6Ly93b3JsZGNhdC5vcmc8L3JlbW90ZS1kYXRhYmFzZS1wcm92aWRl
cj48bGFuZ3VhZ2U+RW5nbGlzaDwvbGFuZ3VhZ2U+PC9yZWNvcmQ+PC9DaXRlPjxDaXRlPjxBdXRo
b3I+T2JpZHppbnNraTwvQXV0aG9yPjxZZWFyPjIwMTQ8L1llYXI+PFJlY051bT4xNzA4PC9SZWNO
dW0+PHJlY29yZD48cmVjLW51bWJlcj4xNzA4PC9yZWMtbnVtYmVyPjxmb3JlaWduLWtleXM+PGtl
eSBhcHA9IkVOIiBkYi1pZD0iYXBwMnh6ZmVpMHR3czhlcGFzMDVmMnpwZGFzcHM5YWFhd3cyIiB0
aW1lc3RhbXA9IjE1NDMzNDA2NjkiPjE3MDg8L2tleT48L2ZvcmVpZ24ta2V5cz48cmVmLXR5cGUg
bmFtZT0iSm91cm5hbCBBcnRpY2xlIj4xNzwvcmVmLXR5cGU+PGNvbnRyaWJ1dG9ycz48YXV0aG9y
cz48YXV0aG9yPk9iaWR6aW5za2ksIEtyeXN0b2Y8L2F1dGhvcj48YXV0aG9yPkRlcm1hd2FuLCBB
aG1hZDwvYXV0aG9yPjxhdXRob3I+QW5kcmlhbnRvLCBBZ3VzPC9hdXRob3I+PGF1dGhvcj5Lb21h
cnVkaW4sIEhlcnU8L2F1dGhvcj48YXV0aG9yPkhlcm5hd2FuLCBEb2R5PC9hdXRob3I+PC9hdXRo
b3JzPjwvY29udHJpYnV0b3JzPjx0aXRsZXM+PHRpdGxlPlRoZSB0aW1iZXIgbGVnYWxpdHkgdmVy
aWZpY2F0aW9uIHN5c3RlbSBhbmQgdGhlIHZvbHVudGFyeSBwYXJ0bmVyc2hpcCBhZ3JlZW1lbnQg
KFZQQSkgaW4gSW5kb25lc2lhOiBDaGFsbGVuZ2VzIGZvciB0aGUgc21hbGwtc2NhbGUgZm9yZXN0
cnkgc2VjdG9yPC90aXRsZT48c2Vjb25kYXJ5LXRpdGxlPkZPUlBPTCBGb3Jlc3QgUG9saWN5IGFu
ZCBFY29ub21pY3M8L3NlY29uZGFyeS10aXRsZT48L3RpdGxlcz48cGVyaW9kaWNhbD48ZnVsbC10
aXRsZT5GT1JQT0wgRm9yZXN0IFBvbGljeSBhbmQgRWNvbm9taWNzPC9mdWxsLXRpdGxlPjwvcGVy
aW9kaWNhbD48cGFnZXM+MjQtMzI8L3BhZ2VzPjx2b2x1bWU+NDg8L3ZvbHVtZT48ZGF0ZXM+PHll
YXI+MjAxNDwveWVhcj48L2RhdGVzPjxpc2JuPjEzODktOTM0MTwvaXNibj48dXJscz48L3VybHM+
PHJlbW90ZS1kYXRhYmFzZS1uYW1lPi96LXdjb3JnLzwvcmVtb3RlLWRhdGFiYXNlLW5hbWU+PHJl
bW90ZS1kYXRhYmFzZS1wcm92aWRlcj5odHRwOi8vd29ybGRjYXQub3JnPC9yZW1vdGUtZGF0YWJh
c2UtcHJvdmlkZXI+PGxhbmd1YWdlPkVuZ2xpc2g8L2xhbmd1YWdlPjwvcmVjb3JkPjwvQ2l0ZT48
Q2l0ZT48QXV0aG9yPk9iaWR6aW5za2k8L0F1dGhvcj48WWVhcj4yMDE0PC9ZZWFyPjxSZWNOdW0+
MTcwODwvUmVjTnVtPjxyZWNvcmQ+PHJlYy1udW1iZXI+MTcwODwvcmVjLW51bWJlcj48Zm9yZWln
bi1rZXlzPjxrZXkgYXBwPSJFTiIgZGItaWQ9ImFwcDJ4emZlaTB0d3M4ZXBhczA1ZjJ6cGRhc3Bz
OWFhYXd3MiIgdGltZXN0YW1wPSIxNTQzMzQwNjY5Ij4xNzA4PC9rZXk+PC9mb3JlaWduLWtleXM+
PHJlZi10eXBlIG5hbWU9IkpvdXJuYWwgQXJ0aWNsZSI+MTc8L3JlZi10eXBlPjxjb250cmlidXRv
cnM+PGF1dGhvcnM+PGF1dGhvcj5PYmlkemluc2tpLCBLcnlzdG9mPC9hdXRob3I+PGF1dGhvcj5E
ZXJtYXdhbiwgQWhtYWQ8L2F1dGhvcj48YXV0aG9yPkFuZHJpYW50bywgQWd1czwvYXV0aG9yPjxh
dXRob3I+S29tYXJ1ZGluLCBIZXJ1PC9hdXRob3I+PGF1dGhvcj5IZXJuYXdhbiwgRG9keTwvYXV0
aG9yPjwvYXV0aG9ycz48L2NvbnRyaWJ1dG9ycz48dGl0bGVzPjx0aXRsZT5UaGUgdGltYmVyIGxl
Z2FsaXR5IHZlcmlmaWNhdGlvbiBzeXN0ZW0gYW5kIHRoZSB2b2x1bnRhcnkgcGFydG5lcnNoaXAg
YWdyZWVtZW50IChWUEEpIGluIEluZG9uZXNpYTogQ2hhbGxlbmdlcyBmb3IgdGhlIHNtYWxsLXNj
YWxlIGZvcmVzdHJ5IHNlY3RvcjwvdGl0bGU+PHNlY29uZGFyeS10aXRsZT5GT1JQT0wgRm9yZXN0
IFBvbGljeSBhbmQgRWNvbm9taWNzPC9zZWNvbmRhcnktdGl0bGU+PC90aXRsZXM+PHBlcmlvZGlj
YWw+PGZ1bGwtdGl0bGU+Rk9SUE9MIEZvcmVzdCBQb2xpY3kgYW5kIEVjb25vbWljczwvZnVsbC10
aXRsZT48L3BlcmlvZGljYWw+PHBhZ2VzPjI0LTMyPC9wYWdlcz48dm9sdW1lPjQ4PC92b2x1bWU+
PGRhdGVzPjx5ZWFyPjIwMTQ8L3llYXI+PC9kYXRlcz48aXNibj4xMzg5LTkzNDE8L2lzYm4+PHVy
bHM+PC91cmxzPjxyZW1vdGUtZGF0YWJhc2UtbmFtZT4vei13Y29yZy88L3JlbW90ZS1kYXRhYmFz
ZS1uYW1lPjxyZW1vdGUtZGF0YWJhc2UtcHJvdmlkZXI+aHR0cDovL3dvcmxkY2F0Lm9yZzwvcmVt
b3RlLWRhdGFiYXNlLXByb3ZpZGVyPjxsYW5ndWFnZT5FbmdsaXNoPC9sYW5ndWFnZT48L3JlY29y
ZD48L0NpdGU+PC9FbmROb3RlPn==
</w:fldData>
        </w:fldChar>
      </w:r>
      <w:r w:rsidR="00BD4926">
        <w:rPr>
          <w:sz w:val="22"/>
          <w:szCs w:val="22"/>
        </w:rPr>
        <w:instrText xml:space="preserve"> ADDIN EN.CITE </w:instrText>
      </w:r>
      <w:r w:rsidR="00BD4926">
        <w:rPr>
          <w:sz w:val="22"/>
          <w:szCs w:val="22"/>
        </w:rPr>
        <w:fldChar w:fldCharType="begin">
          <w:fldData xml:space="preserve">PEVuZE5vdGU+PENpdGU+PEF1dGhvcj5PYmlkemluc2tpPC9BdXRob3I+PFllYXI+MjAxNDwvWWVh
cj48UmVjTnVtPjE3MDg8L1JlY051bT48RGlzcGxheVRleHQ+KE9iaWR6aW5za2ksIERlcm1hd2Fu
LCBBbmRyaWFudG8sIEtvbWFydWRpbiwgZXQgYWwuIDIwMTQpPC9EaXNwbGF5VGV4dD48cmVjb3Jk
PjxyZWMtbnVtYmVyPjE3MDg8L3JlYy1udW1iZXI+PGZvcmVpZ24ta2V5cz48a2V5IGFwcD0iRU4i
IGRiLWlkPSJhcHAyeHpmZWkwdHdzOGVwYXMwNWYyenBkYXNwczlhYWF3dzIiIHRpbWVzdGFtcD0i
MTU0MzM0MDY2OSI+MTcwODwva2V5PjwvZm9yZWlnbi1rZXlzPjxyZWYtdHlwZSBuYW1lPSJKb3Vy
bmFsIEFydGljbGUiPjE3PC9yZWYtdHlwZT48Y29udHJpYnV0b3JzPjxhdXRob3JzPjxhdXRob3I+
T2JpZHppbnNraSwgS3J5c3RvZjwvYXV0aG9yPjxhdXRob3I+RGVybWF3YW4sIEFobWFkPC9hdXRo
b3I+PGF1dGhvcj5BbmRyaWFudG8sIEFndXM8L2F1dGhvcj48YXV0aG9yPktvbWFydWRpbiwgSGVy
dTwvYXV0aG9yPjxhdXRob3I+SGVybmF3YW4sIERvZHk8L2F1dGhvcj48L2F1dGhvcnM+PC9jb250
cmlidXRvcnM+PHRpdGxlcz48dGl0bGU+VGhlIHRpbWJlciBsZWdhbGl0eSB2ZXJpZmljYXRpb24g
c3lzdGVtIGFuZCB0aGUgdm9sdW50YXJ5IHBhcnRuZXJzaGlwIGFncmVlbWVudCAoVlBBKSBpbiBJ
bmRvbmVzaWE6IENoYWxsZW5nZXMgZm9yIHRoZSBzbWFsbC1zY2FsZSBmb3Jlc3RyeSBzZWN0b3I8
L3RpdGxlPjxzZWNvbmRhcnktdGl0bGU+Rk9SUE9MIEZvcmVzdCBQb2xpY3kgYW5kIEVjb25vbWlj
czwvc2Vjb25kYXJ5LXRpdGxlPjwvdGl0bGVzPjxwZXJpb2RpY2FsPjxmdWxsLXRpdGxlPkZPUlBP
TCBGb3Jlc3QgUG9saWN5IGFuZCBFY29ub21pY3M8L2Z1bGwtdGl0bGU+PC9wZXJpb2RpY2FsPjxw
YWdlcz4yNC0zMjwvcGFnZXM+PHZvbHVtZT40ODwvdm9sdW1lPjxkYXRlcz48eWVhcj4yMDE0PC95
ZWFyPjwvZGF0ZXM+PGlzYm4+MTM4OS05MzQxPC9pc2JuPjx1cmxzPjwvdXJscz48cmVtb3RlLWRh
dGFiYXNlLW5hbWU+L3otd2NvcmcvPC9yZW1vdGUtZGF0YWJhc2UtbmFtZT48cmVtb3RlLWRhdGFi
YXNlLXByb3ZpZGVyPmh0dHA6Ly93b3JsZGNhdC5vcmc8L3JlbW90ZS1kYXRhYmFzZS1wcm92aWRl
cj48bGFuZ3VhZ2U+RW5nbGlzaDwvbGFuZ3VhZ2U+PC9yZWNvcmQ+PC9DaXRlPjxDaXRlPjxBdXRo
b3I+T2JpZHppbnNraTwvQXV0aG9yPjxZZWFyPjIwMTQ8L1llYXI+PFJlY051bT4xNzA4PC9SZWNO
dW0+PHJlY29yZD48cmVjLW51bWJlcj4xNzA4PC9yZWMtbnVtYmVyPjxmb3JlaWduLWtleXM+PGtl
eSBhcHA9IkVOIiBkYi1pZD0iYXBwMnh6ZmVpMHR3czhlcGFzMDVmMnpwZGFzcHM5YWFhd3cyIiB0
aW1lc3RhbXA9IjE1NDMzNDA2NjkiPjE3MDg8L2tleT48L2ZvcmVpZ24ta2V5cz48cmVmLXR5cGUg
bmFtZT0iSm91cm5hbCBBcnRpY2xlIj4xNzwvcmVmLXR5cGU+PGNvbnRyaWJ1dG9ycz48YXV0aG9y
cz48YXV0aG9yPk9iaWR6aW5za2ksIEtyeXN0b2Y8L2F1dGhvcj48YXV0aG9yPkRlcm1hd2FuLCBB
aG1hZDwvYXV0aG9yPjxhdXRob3I+QW5kcmlhbnRvLCBBZ3VzPC9hdXRob3I+PGF1dGhvcj5Lb21h
cnVkaW4sIEhlcnU8L2F1dGhvcj48YXV0aG9yPkhlcm5hd2FuLCBEb2R5PC9hdXRob3I+PC9hdXRo
b3JzPjwvY29udHJpYnV0b3JzPjx0aXRsZXM+PHRpdGxlPlRoZSB0aW1iZXIgbGVnYWxpdHkgdmVy
aWZpY2F0aW9uIHN5c3RlbSBhbmQgdGhlIHZvbHVudGFyeSBwYXJ0bmVyc2hpcCBhZ3JlZW1lbnQg
KFZQQSkgaW4gSW5kb25lc2lhOiBDaGFsbGVuZ2VzIGZvciB0aGUgc21hbGwtc2NhbGUgZm9yZXN0
cnkgc2VjdG9yPC90aXRsZT48c2Vjb25kYXJ5LXRpdGxlPkZPUlBPTCBGb3Jlc3QgUG9saWN5IGFu
ZCBFY29ub21pY3M8L3NlY29uZGFyeS10aXRsZT48L3RpdGxlcz48cGVyaW9kaWNhbD48ZnVsbC10
aXRsZT5GT1JQT0wgRm9yZXN0IFBvbGljeSBhbmQgRWNvbm9taWNzPC9mdWxsLXRpdGxlPjwvcGVy
aW9kaWNhbD48cGFnZXM+MjQtMzI8L3BhZ2VzPjx2b2x1bWU+NDg8L3ZvbHVtZT48ZGF0ZXM+PHll
YXI+MjAxNDwveWVhcj48L2RhdGVzPjxpc2JuPjEzODktOTM0MTwvaXNibj48dXJscz48L3VybHM+
PHJlbW90ZS1kYXRhYmFzZS1uYW1lPi96LXdjb3JnLzwvcmVtb3RlLWRhdGFiYXNlLW5hbWU+PHJl
bW90ZS1kYXRhYmFzZS1wcm92aWRlcj5odHRwOi8vd29ybGRjYXQub3JnPC9yZW1vdGUtZGF0YWJh
c2UtcHJvdmlkZXI+PGxhbmd1YWdlPkVuZ2xpc2g8L2xhbmd1YWdlPjwvcmVjb3JkPjwvQ2l0ZT48
Q2l0ZT48QXV0aG9yPk9iaWR6aW5za2k8L0F1dGhvcj48WWVhcj4yMDE0PC9ZZWFyPjxSZWNOdW0+
MTcwODwvUmVjTnVtPjxyZWNvcmQ+PHJlYy1udW1iZXI+MTcwODwvcmVjLW51bWJlcj48Zm9yZWln
bi1rZXlzPjxrZXkgYXBwPSJFTiIgZGItaWQ9ImFwcDJ4emZlaTB0d3M4ZXBhczA1ZjJ6cGRhc3Bz
OWFhYXd3MiIgdGltZXN0YW1wPSIxNTQzMzQwNjY5Ij4xNzA4PC9rZXk+PC9mb3JlaWduLWtleXM+
PHJlZi10eXBlIG5hbWU9IkpvdXJuYWwgQXJ0aWNsZSI+MTc8L3JlZi10eXBlPjxjb250cmlidXRv
cnM+PGF1dGhvcnM+PGF1dGhvcj5PYmlkemluc2tpLCBLcnlzdG9mPC9hdXRob3I+PGF1dGhvcj5E
ZXJtYXdhbiwgQWhtYWQ8L2F1dGhvcj48YXV0aG9yPkFuZHJpYW50bywgQWd1czwvYXV0aG9yPjxh
dXRob3I+S29tYXJ1ZGluLCBIZXJ1PC9hdXRob3I+PGF1dGhvcj5IZXJuYXdhbiwgRG9keTwvYXV0
aG9yPjwvYXV0aG9ycz48L2NvbnRyaWJ1dG9ycz48dGl0bGVzPjx0aXRsZT5UaGUgdGltYmVyIGxl
Z2FsaXR5IHZlcmlmaWNhdGlvbiBzeXN0ZW0gYW5kIHRoZSB2b2x1bnRhcnkgcGFydG5lcnNoaXAg
YWdyZWVtZW50IChWUEEpIGluIEluZG9uZXNpYTogQ2hhbGxlbmdlcyBmb3IgdGhlIHNtYWxsLXNj
YWxlIGZvcmVzdHJ5IHNlY3RvcjwvdGl0bGU+PHNlY29uZGFyeS10aXRsZT5GT1JQT0wgRm9yZXN0
IFBvbGljeSBhbmQgRWNvbm9taWNzPC9zZWNvbmRhcnktdGl0bGU+PC90aXRsZXM+PHBlcmlvZGlj
YWw+PGZ1bGwtdGl0bGU+Rk9SUE9MIEZvcmVzdCBQb2xpY3kgYW5kIEVjb25vbWljczwvZnVsbC10
aXRsZT48L3BlcmlvZGljYWw+PHBhZ2VzPjI0LTMyPC9wYWdlcz48dm9sdW1lPjQ4PC92b2x1bWU+
PGRhdGVzPjx5ZWFyPjIwMTQ8L3llYXI+PC9kYXRlcz48aXNibj4xMzg5LTkzNDE8L2lzYm4+PHVy
bHM+PC91cmxzPjxyZW1vdGUtZGF0YWJhc2UtbmFtZT4vei13Y29yZy88L3JlbW90ZS1kYXRhYmFz
ZS1uYW1lPjxyZW1vdGUtZGF0YWJhc2UtcHJvdmlkZXI+aHR0cDovL3dvcmxkY2F0Lm9yZzwvcmVt
b3RlLWRhdGFiYXNlLXByb3ZpZGVyPjxsYW5ndWFnZT5FbmdsaXNoPC9sYW5ndWFnZT48L3JlY29y
ZD48L0NpdGU+PC9FbmROb3RlPn==
</w:fldData>
        </w:fldChar>
      </w:r>
      <w:r w:rsidR="00BD4926">
        <w:rPr>
          <w:sz w:val="22"/>
          <w:szCs w:val="22"/>
        </w:rPr>
        <w:instrText xml:space="preserve"> ADDIN EN.CITE.DATA </w:instrText>
      </w:r>
      <w:r w:rsidR="00BD4926">
        <w:rPr>
          <w:sz w:val="22"/>
          <w:szCs w:val="22"/>
        </w:rPr>
      </w:r>
      <w:r w:rsidR="00BD4926">
        <w:rPr>
          <w:sz w:val="22"/>
          <w:szCs w:val="22"/>
        </w:rPr>
        <w:fldChar w:fldCharType="end"/>
      </w:r>
      <w:r w:rsidR="00606B57" w:rsidRPr="007171AD">
        <w:rPr>
          <w:sz w:val="22"/>
          <w:szCs w:val="22"/>
        </w:rPr>
      </w:r>
      <w:r w:rsidR="00606B57" w:rsidRPr="007171AD">
        <w:rPr>
          <w:sz w:val="22"/>
          <w:szCs w:val="22"/>
        </w:rPr>
        <w:fldChar w:fldCharType="separate"/>
      </w:r>
      <w:r w:rsidR="00BD4926">
        <w:rPr>
          <w:noProof/>
          <w:sz w:val="22"/>
          <w:szCs w:val="22"/>
        </w:rPr>
        <w:t>(Obidzinski, Dermawan, Andrianto, Komarudin, et al. 2014)</w:t>
      </w:r>
      <w:r w:rsidR="00606B57" w:rsidRPr="007171AD">
        <w:rPr>
          <w:sz w:val="22"/>
          <w:szCs w:val="22"/>
        </w:rPr>
        <w:fldChar w:fldCharType="end"/>
      </w:r>
      <w:r w:rsidR="00606B57" w:rsidRPr="007171AD">
        <w:rPr>
          <w:sz w:val="22"/>
          <w:szCs w:val="22"/>
        </w:rPr>
        <w:t xml:space="preserve"> and </w:t>
      </w:r>
      <w:r w:rsidR="00606B57" w:rsidRPr="007171AD">
        <w:rPr>
          <w:sz w:val="22"/>
          <w:szCs w:val="22"/>
        </w:rPr>
        <w:fldChar w:fldCharType="begin"/>
      </w:r>
      <w:r w:rsidR="00606B57" w:rsidRPr="007171AD">
        <w:rPr>
          <w:sz w:val="22"/>
          <w:szCs w:val="22"/>
        </w:rPr>
        <w:instrText xml:space="preserve"> ADDIN EN.CITE &lt;EndNote&gt;&lt;Cite&gt;&lt;Author&gt;Lesniewska&lt;/Author&gt;&lt;Year&gt;2014&lt;/Year&gt;&lt;RecNum&gt;1703&lt;/RecNum&gt;&lt;DisplayText&gt;(Lesniewska and McDermott 2014)&lt;/DisplayText&gt;&lt;record&gt;&lt;rec-number&gt;1703&lt;/rec-number&gt;&lt;foreign-keys&gt;&lt;key app="EN" db-id="app2xzfei0tws8epas05f2zpdasps9aaaww2" timestamp="1543340669"&gt;1703&lt;/key&gt;&lt;/foreign-keys&gt;&lt;ref-type name="Journal Article"&gt;17&lt;/ref-type&gt;&lt;contributors&gt;&lt;authors&gt;&lt;author&gt;Lesniewska, Feja&lt;/author&gt;&lt;author&gt;McDermott, Constance L.&lt;/author&gt;&lt;/authors&gt;&lt;/contributors&gt;&lt;titles&gt;&lt;title&gt;FLEGT VPAs: Laying a pathway to sustainability via legality lessons from Ghana and Indonesia&lt;/title&gt;&lt;secondary-title&gt;FORPOL Forest Policy and Economics&lt;/secondary-title&gt;&lt;/titles&gt;&lt;periodical&gt;&lt;full-title&gt;FORPOL Forest Policy and Economics&lt;/full-title&gt;&lt;/periodical&gt;&lt;pages&gt;16-23&lt;/pages&gt;&lt;volume&gt;48&lt;/volume&gt;&lt;dates&gt;&lt;year&gt;2014&lt;/year&gt;&lt;/dates&gt;&lt;isbn&gt;1389-9341&lt;/isbn&gt;&lt;urls&gt;&lt;/urls&gt;&lt;remote-database-name&gt;/z-wcorg/&lt;/remote-database-name&gt;&lt;remote-database-provider&gt;http://worldcat.org&lt;/remote-database-provider&gt;&lt;language&gt;English&lt;/language&gt;&lt;/record&gt;&lt;/Cite&gt;&lt;/EndNote&gt;</w:instrText>
      </w:r>
      <w:r w:rsidR="00606B57" w:rsidRPr="007171AD">
        <w:rPr>
          <w:sz w:val="22"/>
          <w:szCs w:val="22"/>
        </w:rPr>
        <w:fldChar w:fldCharType="separate"/>
      </w:r>
      <w:r w:rsidR="00606B57" w:rsidRPr="007171AD">
        <w:rPr>
          <w:noProof/>
          <w:sz w:val="22"/>
          <w:szCs w:val="22"/>
        </w:rPr>
        <w:t>(Lesniewska and McDermott 2014)</w:t>
      </w:r>
      <w:r w:rsidR="00606B57" w:rsidRPr="007171AD">
        <w:rPr>
          <w:sz w:val="22"/>
          <w:szCs w:val="22"/>
        </w:rPr>
        <w:fldChar w:fldCharType="end"/>
      </w:r>
      <w:r w:rsidR="00606B57" w:rsidRPr="007171AD">
        <w:rPr>
          <w:sz w:val="22"/>
          <w:szCs w:val="22"/>
        </w:rPr>
        <w:t xml:space="preserve"> find that in Indonesia, in spite of attempts in Indonesia to organize small-scale timber operators into cooperatives for group certification,</w:t>
      </w:r>
      <w:r w:rsidR="00606B57">
        <w:rPr>
          <w:sz w:val="22"/>
          <w:szCs w:val="22"/>
        </w:rPr>
        <w:t xml:space="preserve"> good governance through legality verification tended to, where it had any impact at all, reinforce </w:t>
      </w:r>
      <w:r w:rsidR="00606B57" w:rsidRPr="007171AD">
        <w:rPr>
          <w:sz w:val="22"/>
          <w:szCs w:val="22"/>
        </w:rPr>
        <w:t>the substantive interests of large-scale private sector timber operators on behalf of small-scale operators is highlighted again and again throughout this issue.</w:t>
      </w:r>
      <w:r w:rsidR="00606B57">
        <w:rPr>
          <w:sz w:val="22"/>
          <w:szCs w:val="22"/>
        </w:rPr>
        <w:t xml:space="preserve"> </w:t>
      </w:r>
      <w:r w:rsidR="00606B57" w:rsidRPr="007171AD">
        <w:rPr>
          <w:sz w:val="22"/>
          <w:szCs w:val="22"/>
        </w:rPr>
        <w:t>Others f</w:t>
      </w:r>
      <w:r w:rsidR="00606B57">
        <w:rPr>
          <w:sz w:val="22"/>
          <w:szCs w:val="22"/>
        </w:rPr>
        <w:t>ound</w:t>
      </w:r>
      <w:r w:rsidR="00606B57" w:rsidRPr="007171AD">
        <w:rPr>
          <w:sz w:val="22"/>
          <w:szCs w:val="22"/>
        </w:rPr>
        <w:t xml:space="preserve"> that from Indonesia </w:t>
      </w:r>
      <w:r w:rsidR="00606B57" w:rsidRPr="007171AD">
        <w:rPr>
          <w:sz w:val="22"/>
          <w:szCs w:val="22"/>
        </w:rPr>
        <w:fldChar w:fldCharType="begin"/>
      </w:r>
      <w:r w:rsidR="00606B57" w:rsidRPr="007171AD">
        <w:rPr>
          <w:sz w:val="22"/>
          <w:szCs w:val="22"/>
        </w:rPr>
        <w:instrText xml:space="preserve"> ADDIN EN.CITE &lt;EndNote&gt;&lt;Cite&gt;&lt;Author&gt;de Jong&lt;/Author&gt;&lt;Year&gt;2014&lt;/Year&gt;&lt;RecNum&gt;2389&lt;/RecNum&gt;&lt;DisplayText&gt;(de Jong et al. 2014)&lt;/DisplayText&gt;&lt;record&gt;&lt;rec-number&gt;2389&lt;/rec-number&gt;&lt;foreign-keys&gt;&lt;key app="EN" db-id="app2xzfei0tws8epas05f2zpdasps9aaaww2" timestamp="1543415764"&gt;2389&lt;/key&gt;&lt;/foreign-keys&gt;&lt;ref-type name="Journal Article"&gt;17&lt;/ref-type&gt;&lt;contributors&gt;&lt;authors&gt;&lt;author&gt;de Jong, W.&lt;/author&gt;&lt;author&gt;Cano, W.&lt;/author&gt;&lt;author&gt;Zenteno, M.&lt;/author&gt;&lt;author&gt;Cano, W.&lt;/author&gt;&lt;author&gt;Soriano, M.&lt;/author&gt;&lt;/authors&gt;&lt;/contributors&gt;&lt;titles&gt;&lt;title&gt;The legally allowable versus the informally practicable in Bolivia&amp;apos;s domestic timber market&lt;/title&gt;&lt;secondary-title&gt;For. Policy Econ. Forest Policy and Economics&lt;/secondary-title&gt;&lt;/titles&gt;&lt;periodical&gt;&lt;full-title&gt;For. Policy Econ. Forest Policy and Economics&lt;/full-title&gt;&lt;/periodical&gt;&lt;pages&gt;46-54&lt;/pages&gt;&lt;volume&gt;48&lt;/volume&gt;&lt;dates&gt;&lt;year&gt;2014&lt;/year&gt;&lt;/dates&gt;&lt;isbn&gt;1389-9341&lt;/isbn&gt;&lt;urls&gt;&lt;/urls&gt;&lt;remote-database-name&gt;/z-wcorg/&lt;/remote-database-name&gt;&lt;remote-database-provider&gt;http://worldcat.org&lt;/remote-database-provider&gt;&lt;language&gt;English&lt;/language&gt;&lt;/record&gt;&lt;/Cite&gt;&lt;/EndNote&gt;</w:instrText>
      </w:r>
      <w:r w:rsidR="00606B57" w:rsidRPr="007171AD">
        <w:rPr>
          <w:sz w:val="22"/>
          <w:szCs w:val="22"/>
        </w:rPr>
        <w:fldChar w:fldCharType="separate"/>
      </w:r>
      <w:r w:rsidR="00606B57" w:rsidRPr="007171AD">
        <w:rPr>
          <w:noProof/>
          <w:sz w:val="22"/>
          <w:szCs w:val="22"/>
        </w:rPr>
        <w:t>(de Jong et al. 2014)</w:t>
      </w:r>
      <w:r w:rsidR="00606B57" w:rsidRPr="007171AD">
        <w:rPr>
          <w:sz w:val="22"/>
          <w:szCs w:val="22"/>
        </w:rPr>
        <w:fldChar w:fldCharType="end"/>
      </w:r>
      <w:r w:rsidR="00606B57" w:rsidRPr="007171AD">
        <w:rPr>
          <w:sz w:val="22"/>
          <w:szCs w:val="22"/>
        </w:rPr>
        <w:t xml:space="preserve"> to Cameroon </w:t>
      </w:r>
      <w:r w:rsidR="00606B57" w:rsidRPr="007171AD">
        <w:rPr>
          <w:sz w:val="22"/>
          <w:szCs w:val="22"/>
        </w:rPr>
        <w:fldChar w:fldCharType="begin"/>
      </w:r>
      <w:r w:rsidR="00606B57" w:rsidRPr="007171AD">
        <w:rPr>
          <w:sz w:val="22"/>
          <w:szCs w:val="22"/>
        </w:rPr>
        <w:instrText xml:space="preserve"> ADDIN EN.CITE &lt;EndNote&gt;&lt;Cite&gt;&lt;Author&gt;Carodenuto&lt;/Author&gt;&lt;Year&gt;2014&lt;/Year&gt;&lt;RecNum&gt;1490&lt;/RecNum&gt;&lt;DisplayText&gt;(Carodenuto et al. 2014)&lt;/DisplayText&gt;&lt;record&gt;&lt;rec-number&gt;1490&lt;/rec-number&gt;&lt;foreign-keys&gt;&lt;key app="EN" db-id="app2xzfei0tws8epas05f2zpdasps9aaaww2" timestamp="1543339348"&gt;1490&lt;/key&gt;&lt;/foreign-keys&gt;&lt;ref-type name="Journal Article"&gt;17&lt;/ref-type&gt;&lt;contributors&gt;&lt;authors&gt;&lt;author&gt;Carodenuto, S.&lt;/author&gt;&lt;author&gt;Cerutti, P. O.&lt;/author&gt;&lt;author&gt;Carodenuto, S.&lt;/author&gt;&lt;author&gt;Cerutti, P. O.&lt;/author&gt;&lt;/authors&gt;&lt;/contributors&gt;&lt;titles&gt;&lt;title&gt;Forest Law Enforcement, Governance and Trade (FLEGT) in Cameroon: Perceived private sector benefits from VPA implementation&lt;/title&gt;&lt;secondary-title&gt;For. Policy Econ. Forest Policy and Economics&lt;/secondary-title&gt;&lt;/titles&gt;&lt;periodical&gt;&lt;full-title&gt;For. Policy Econ. Forest Policy and Economics&lt;/full-title&gt;&lt;/periodical&gt;&lt;pages&gt;55-62&lt;/pages&gt;&lt;volume&gt;48&lt;/volume&gt;&lt;dates&gt;&lt;year&gt;2014&lt;/year&gt;&lt;/dates&gt;&lt;isbn&gt;1389-9341&lt;/isbn&gt;&lt;urls&gt;&lt;/urls&gt;&lt;remote-database-name&gt;/z-wcorg/&lt;/remote-database-name&gt;&lt;remote-database-provider&gt;http://worldcat.org&lt;/remote-database-provider&gt;&lt;language&gt;English&lt;/language&gt;&lt;/record&gt;&lt;/Cite&gt;&lt;/EndNote&gt;</w:instrText>
      </w:r>
      <w:r w:rsidR="00606B57" w:rsidRPr="007171AD">
        <w:rPr>
          <w:sz w:val="22"/>
          <w:szCs w:val="22"/>
        </w:rPr>
        <w:fldChar w:fldCharType="separate"/>
      </w:r>
      <w:r w:rsidR="00606B57" w:rsidRPr="007171AD">
        <w:rPr>
          <w:noProof/>
          <w:sz w:val="22"/>
          <w:szCs w:val="22"/>
        </w:rPr>
        <w:t>(Carodenuto et al. 2014)</w:t>
      </w:r>
      <w:r w:rsidR="00606B57" w:rsidRPr="007171AD">
        <w:rPr>
          <w:sz w:val="22"/>
          <w:szCs w:val="22"/>
        </w:rPr>
        <w:fldChar w:fldCharType="end"/>
      </w:r>
      <w:r w:rsidR="00606B57" w:rsidRPr="007171AD">
        <w:rPr>
          <w:sz w:val="22"/>
          <w:szCs w:val="22"/>
        </w:rPr>
        <w:t xml:space="preserve">to Ghana </w:t>
      </w:r>
      <w:r w:rsidR="00606B57" w:rsidRPr="007171AD">
        <w:rPr>
          <w:sz w:val="22"/>
          <w:szCs w:val="22"/>
        </w:rPr>
        <w:fldChar w:fldCharType="begin"/>
      </w:r>
      <w:r w:rsidR="00606B57" w:rsidRPr="007171AD">
        <w:rPr>
          <w:sz w:val="22"/>
          <w:szCs w:val="22"/>
        </w:rPr>
        <w:instrText xml:space="preserve"> ADDIN EN.CITE &lt;EndNote&gt;&lt;Cite&gt;&lt;Author&gt;Carlsen&lt;/Author&gt;&lt;Year&gt;2014&lt;/Year&gt;&lt;RecNum&gt;1707&lt;/RecNum&gt;&lt;DisplayText&gt;(Carlsen 2014)&lt;/DisplayText&gt;&lt;record&gt;&lt;rec-number&gt;1707&lt;/rec-number&gt;&lt;foreign-keys&gt;&lt;key app="EN" db-id="app2xzfei0tws8epas05f2zpdasps9aaaww2" timestamp="1543340669"&gt;1707&lt;/key&gt;&lt;/foreign-keys&gt;&lt;ref-type name="Journal Article"&gt;17&lt;/ref-type&gt;&lt;contributors&gt;&lt;authors&gt;&lt;author&gt;Carlsen, Kirsten&lt;/author&gt;&lt;/authors&gt;&lt;/contributors&gt;&lt;titles&gt;&lt;title&gt;Constructing a legitimate argument Narrative techniques in the Ghana-EU VPA&lt;/title&gt;&lt;secondary-title&gt;FORPOL Forest Policy and Economics&lt;/secondary-title&gt;&lt;/titles&gt;&lt;periodical&gt;&lt;full-title&gt;FORPOL Forest Policy and Economics&lt;/full-title&gt;&lt;/periodical&gt;&lt;pages&gt;63-71&lt;/pages&gt;&lt;volume&gt;48&lt;/volume&gt;&lt;dates&gt;&lt;year&gt;2014&lt;/year&gt;&lt;/dates&gt;&lt;isbn&gt;1389-9341&lt;/isbn&gt;&lt;urls&gt;&lt;/urls&gt;&lt;remote-database-name&gt;/z-wcorg/&lt;/remote-database-name&gt;&lt;remote-database-provider&gt;http://worldcat.org&lt;/remote-database-provider&gt;&lt;language&gt;English&lt;/language&gt;&lt;/record&gt;&lt;/Cite&gt;&lt;/EndNote&gt;</w:instrText>
      </w:r>
      <w:r w:rsidR="00606B57" w:rsidRPr="007171AD">
        <w:rPr>
          <w:sz w:val="22"/>
          <w:szCs w:val="22"/>
        </w:rPr>
        <w:fldChar w:fldCharType="separate"/>
      </w:r>
      <w:r w:rsidR="00606B57" w:rsidRPr="007171AD">
        <w:rPr>
          <w:noProof/>
          <w:sz w:val="22"/>
          <w:szCs w:val="22"/>
        </w:rPr>
        <w:t>(Carlsen 2014)</w:t>
      </w:r>
      <w:r w:rsidR="00606B57" w:rsidRPr="007171AD">
        <w:rPr>
          <w:sz w:val="22"/>
          <w:szCs w:val="22"/>
        </w:rPr>
        <w:fldChar w:fldCharType="end"/>
      </w:r>
      <w:r w:rsidR="00606B57" w:rsidRPr="007171AD">
        <w:rPr>
          <w:sz w:val="22"/>
          <w:szCs w:val="22"/>
        </w:rPr>
        <w:t xml:space="preserve"> small scale operators tend to conduct “informal” or “grey” operations LV may work to marginalize their livelihoods. In fact, </w:t>
      </w:r>
      <w:r w:rsidR="00606B57" w:rsidRPr="007171AD">
        <w:rPr>
          <w:sz w:val="22"/>
          <w:szCs w:val="22"/>
        </w:rPr>
        <w:fldChar w:fldCharType="begin"/>
      </w:r>
      <w:r w:rsidR="00606B57" w:rsidRPr="007171AD">
        <w:rPr>
          <w:sz w:val="22"/>
          <w:szCs w:val="22"/>
        </w:rPr>
        <w:instrText xml:space="preserve"> ADDIN EN.CITE &lt;EndNote&gt;&lt;Cite&gt;&lt;Author&gt;Lesniewska&lt;/Author&gt;&lt;Year&gt;2014&lt;/Year&gt;&lt;RecNum&gt;1703&lt;/RecNum&gt;&lt;DisplayText&gt;(Lesniewska and McDermott 2014)&lt;/DisplayText&gt;&lt;record&gt;&lt;rec-number&gt;1703&lt;/rec-number&gt;&lt;foreign-keys&gt;&lt;key app="EN" db-id="app2xzfei0tws8epas05f2zpdasps9aaaww2" timestamp="1543340669"&gt;1703&lt;/key&gt;&lt;/foreign-keys&gt;&lt;ref-type name="Journal Article"&gt;17&lt;/ref-type&gt;&lt;contributors&gt;&lt;authors&gt;&lt;author&gt;Lesniewska, Feja&lt;/author&gt;&lt;author&gt;McDermott, Constance L.&lt;/author&gt;&lt;/authors&gt;&lt;/contributors&gt;&lt;titles&gt;&lt;title&gt;FLEGT VPAs: Laying a pathway to sustainability via legality lessons from Ghana and Indonesia&lt;/title&gt;&lt;secondary-title&gt;FORPOL Forest Policy and Economics&lt;/secondary-title&gt;&lt;/titles&gt;&lt;periodical&gt;&lt;full-title&gt;FORPOL Forest Policy and Economics&lt;/full-title&gt;&lt;/periodical&gt;&lt;pages&gt;16-23&lt;/pages&gt;&lt;volume&gt;48&lt;/volume&gt;&lt;dates&gt;&lt;year&gt;2014&lt;/year&gt;&lt;/dates&gt;&lt;isbn&gt;1389-9341&lt;/isbn&gt;&lt;urls&gt;&lt;/urls&gt;&lt;remote-database-name&gt;/z-wcorg/&lt;/remote-database-name&gt;&lt;remote-database-provider&gt;http://worldcat.org&lt;/remote-database-provider&gt;&lt;language&gt;English&lt;/language&gt;&lt;/record&gt;&lt;/Cite&gt;&lt;/EndNote&gt;</w:instrText>
      </w:r>
      <w:r w:rsidR="00606B57" w:rsidRPr="007171AD">
        <w:rPr>
          <w:sz w:val="22"/>
          <w:szCs w:val="22"/>
        </w:rPr>
        <w:fldChar w:fldCharType="separate"/>
      </w:r>
      <w:r w:rsidR="00606B57" w:rsidRPr="007171AD">
        <w:rPr>
          <w:noProof/>
          <w:sz w:val="22"/>
          <w:szCs w:val="22"/>
        </w:rPr>
        <w:t>(Lesniewska and McDermott 2014)</w:t>
      </w:r>
      <w:r w:rsidR="00606B57" w:rsidRPr="007171AD">
        <w:rPr>
          <w:sz w:val="22"/>
          <w:szCs w:val="22"/>
        </w:rPr>
        <w:fldChar w:fldCharType="end"/>
      </w:r>
      <w:r w:rsidR="00606B57" w:rsidRPr="007171AD">
        <w:rPr>
          <w:sz w:val="22"/>
          <w:szCs w:val="22"/>
        </w:rPr>
        <w:t xml:space="preserve"> argue that the main concern of Indonesia’s forest dependent rural communities are the processes through which state-allocated land concessions are facilitating the conversion of forests to palm oil plantations. These “legal” concessions expand on the expense of local communities’ access to forests and land as well as on the expense of natural forest, and therefore can serve to threaten local communities’ livelihoods. </w:t>
      </w:r>
      <w:r w:rsidR="00606B57">
        <w:rPr>
          <w:sz w:val="22"/>
          <w:szCs w:val="22"/>
        </w:rPr>
        <w:t xml:space="preserve">Yet others have found inverse relationship owing to the role of </w:t>
      </w:r>
      <w:r w:rsidR="00606B57" w:rsidRPr="007171AD">
        <w:rPr>
          <w:sz w:val="22"/>
          <w:szCs w:val="22"/>
        </w:rPr>
        <w:t>LV</w:t>
      </w:r>
      <w:r w:rsidR="00606B57">
        <w:rPr>
          <w:sz w:val="22"/>
          <w:szCs w:val="22"/>
        </w:rPr>
        <w:t xml:space="preserve"> in generating </w:t>
      </w:r>
      <w:r w:rsidR="00606B57" w:rsidRPr="007171AD">
        <w:rPr>
          <w:sz w:val="22"/>
          <w:szCs w:val="22"/>
        </w:rPr>
        <w:t xml:space="preserve">broader stakeholder engagement in sub-Saharan Africa </w:t>
      </w:r>
      <w:r w:rsidR="00606B57" w:rsidRPr="007171AD">
        <w:rPr>
          <w:sz w:val="22"/>
          <w:szCs w:val="22"/>
        </w:rPr>
        <w:fldChar w:fldCharType="begin">
          <w:fldData xml:space="preserve">PEVuZE5vdGU+PENpdGU+PEF1dGhvcj5PdmVyZGV2ZXN0PC9BdXRob3I+PFllYXI+MjAxNDwvWWVh
cj48UmVjTnVtPjQ2NjwvUmVjTnVtPjxEaXNwbGF5VGV4dD4oT3ZlcmRldmVzdCBhbmQgWmVpdGxp
biAyMDE0YSwgT3ZlcmRldmVzdCBhbmQgWmVpdGxpbiAyMDE0Yik8L0Rpc3BsYXlUZXh0PjxyZWNv
cmQ+PHJlYy1udW1iZXI+NDY2PC9yZWMtbnVtYmVyPjxmb3JlaWduLWtleXM+PGtleSBhcHA9IkVO
IiBkYi1pZD0iYXBwMnh6ZmVpMHR3czhlcGFzMDVmMnpwZGFzcHM5YWFhd3cyIiB0aW1lc3RhbXA9
IjE1NDMzMzg5OTMiPjQ2Njwva2V5PjwvZm9yZWlnbi1rZXlzPjxyZWYtdHlwZSBuYW1lPSJKb3Vy
bmFsIEFydGljbGUiPjE3PC9yZWYtdHlwZT48Y29udHJpYnV0b3JzPjxhdXRob3JzPjxhdXRob3I+
T3ZlcmRldmVzdCwgQy48L2F1dGhvcj48YXV0aG9yPlplaXRsaW4sIEouPC9hdXRob3I+PC9hdXRo
b3JzPjwvY29udHJpYnV0b3JzPjx0aXRsZXM+PHRpdGxlPkNvbnN0cnVjdGluZyBhIHRyYW5zbmF0
aW9uYWwgdGltYmVyIGxlZ2FsaXR5IGFzc3VyYW5jZSByZWdpbWU6IEFyY2hpdGVjdHVyZSwgYWNj
b21wbGlzaG1lbnRzLCBjaGFsbGVuZ2VzPC90aXRsZT48c2Vjb25kYXJ5LXRpdGxlPkZvci4gUG9s
aWN5IEVjb24uIEZvcmVzdCBQb2xpY3kgYW5kIEVjb25vbWljczwvc2Vjb25kYXJ5LXRpdGxlPjwv
dGl0bGVzPjxwZXJpb2RpY2FsPjxmdWxsLXRpdGxlPkZvci4gUG9saWN5IEVjb24uIEZvcmVzdCBQ
b2xpY3kgYW5kIEVjb25vbWljczwvZnVsbC10aXRsZT48L3BlcmlvZGljYWw+PHBhZ2VzPjYtMTU8
L3BhZ2VzPjx2b2x1bWU+NDg8L3ZvbHVtZT48ZGF0ZXM+PHllYXI+MjAxNDwveWVhcj48L2RhdGVz
Pjxpc2JuPjEzODktOTM0MTwvaXNibj48dXJscz48L3VybHM+PHJlbW90ZS1kYXRhYmFzZS1uYW1l
Pi96LXdjb3JnLzwvcmVtb3RlLWRhdGFiYXNlLW5hbWU+PHJlbW90ZS1kYXRhYmFzZS1wcm92aWRl
cj5odHRwOi8vd29ybGRjYXQub3JnPC9yZW1vdGUtZGF0YWJhc2UtcHJvdmlkZXI+PGxhbmd1YWdl
PkVuZ2xpc2g8L2xhbmd1YWdlPjwvcmVjb3JkPjwvQ2l0ZT48Q2l0ZT48QXV0aG9yPk92ZXJkZXZl
c3Q8L0F1dGhvcj48WWVhcj4yMDE0PC9ZZWFyPjxSZWNOdW0+NDY3PC9SZWNOdW0+PHJlY29yZD48
cmVjLW51bWJlcj40Njc8L3JlYy1udW1iZXI+PGZvcmVpZ24ta2V5cz48a2V5IGFwcD0iRU4iIGRi
LWlkPSJhcHAyeHpmZWkwdHdzOGVwYXMwNWYyenBkYXNwczlhYWF3dzIiIHRpbWVzdGFtcD0iMTU0
MzMzODk5MyI+NDY3PC9rZXk+PC9mb3JlaWduLWtleXM+PHJlZi10eXBlIG5hbWU9IkpvdXJuYWwg
QXJ0aWNsZSI+MTc8L3JlZi10eXBlPjxjb250cmlidXRvcnM+PGF1dGhvcnM+PGF1dGhvcj5PdmVy
ZGV2ZXN0LCBDaHJpc3RpbmU8L2F1dGhvcj48YXV0aG9yPlplaXRsaW4sIEpvbmF0aGFuPC9hdXRo
b3I+PC9hdXRob3JzPjwvY29udHJpYnV0b3JzPjx0aXRsZXM+PHRpdGxlPkFzc2VtYmxpbmcgYW4g
ZXhwZXJpbWVudGFsaXN0IHJlZ2ltZTogVHJhbnNuYXRpb25hbCBnb3Zlcm5hbmNlIGludGVyYWN0
aW9ucyBpbiB0aGUgZm9yZXN0IHNlY3RvcjwvdGl0bGU+PHNlY29uZGFyeS10aXRsZT5SZWd1bGF0
aW9uICZhbXA7IEdvdmVybmFuY2UgUmVndWxhdGlvbiAmYW1wOyBHb3Zlcm5hbmNlPC9zZWNvbmRh
cnktdGl0bGU+PC90aXRsZXM+PHBlcmlvZGljYWw+PGZ1bGwtdGl0bGU+UmVndWxhdGlvbiAmYW1w
OyBHb3Zlcm5hbmNlIFJlZ3VsYXRpb24gJmFtcDsgR292ZXJuYW5jZTwvZnVsbC10aXRsZT48L3Bl
cmlvZGljYWw+PHBhZ2VzPjIyLTQ4PC9wYWdlcz48dm9sdW1lPjg8L3ZvbHVtZT48bnVtYmVyPjE8
L251bWJlcj48ZGF0ZXM+PHllYXI+MjAxNDwveWVhcj48L2RhdGVzPjx1cmxzPjwvdXJscz48cmVt
b3RlLWRhdGFiYXNlLW5hbWU+L3otd2NvcmcvPC9yZW1vdGUtZGF0YWJhc2UtbmFtZT48cmVtb3Rl
LWRhdGFiYXNlLXByb3ZpZGVyPmh0dHA6Ly93b3JsZGNhdC5vcmc8L3JlbW90ZS1kYXRhYmFzZS1w
cm92aWRlcj48bGFuZ3VhZ2U+RW5nbGlzaDwvbGFuZ3VhZ2U+PC9yZWNvcmQ+PC9DaXRlPjwvRW5k
Tm90ZT4A
</w:fldData>
        </w:fldChar>
      </w:r>
      <w:r w:rsidR="00AF43E2">
        <w:rPr>
          <w:sz w:val="22"/>
          <w:szCs w:val="22"/>
        </w:rPr>
        <w:instrText xml:space="preserve"> ADDIN EN.CITE </w:instrText>
      </w:r>
      <w:r w:rsidR="00AF43E2">
        <w:rPr>
          <w:sz w:val="22"/>
          <w:szCs w:val="22"/>
        </w:rPr>
        <w:fldChar w:fldCharType="begin">
          <w:fldData xml:space="preserve">PEVuZE5vdGU+PENpdGU+PEF1dGhvcj5PdmVyZGV2ZXN0PC9BdXRob3I+PFllYXI+MjAxNDwvWWVh
cj48UmVjTnVtPjQ2NjwvUmVjTnVtPjxEaXNwbGF5VGV4dD4oT3ZlcmRldmVzdCBhbmQgWmVpdGxp
biAyMDE0YSwgT3ZlcmRldmVzdCBhbmQgWmVpdGxpbiAyMDE0Yik8L0Rpc3BsYXlUZXh0PjxyZWNv
cmQ+PHJlYy1udW1iZXI+NDY2PC9yZWMtbnVtYmVyPjxmb3JlaWduLWtleXM+PGtleSBhcHA9IkVO
IiBkYi1pZD0iYXBwMnh6ZmVpMHR3czhlcGFzMDVmMnpwZGFzcHM5YWFhd3cyIiB0aW1lc3RhbXA9
IjE1NDMzMzg5OTMiPjQ2Njwva2V5PjwvZm9yZWlnbi1rZXlzPjxyZWYtdHlwZSBuYW1lPSJKb3Vy
bmFsIEFydGljbGUiPjE3PC9yZWYtdHlwZT48Y29udHJpYnV0b3JzPjxhdXRob3JzPjxhdXRob3I+
T3ZlcmRldmVzdCwgQy48L2F1dGhvcj48YXV0aG9yPlplaXRsaW4sIEouPC9hdXRob3I+PC9hdXRo
b3JzPjwvY29udHJpYnV0b3JzPjx0aXRsZXM+PHRpdGxlPkNvbnN0cnVjdGluZyBhIHRyYW5zbmF0
aW9uYWwgdGltYmVyIGxlZ2FsaXR5IGFzc3VyYW5jZSByZWdpbWU6IEFyY2hpdGVjdHVyZSwgYWNj
b21wbGlzaG1lbnRzLCBjaGFsbGVuZ2VzPC90aXRsZT48c2Vjb25kYXJ5LXRpdGxlPkZvci4gUG9s
aWN5IEVjb24uIEZvcmVzdCBQb2xpY3kgYW5kIEVjb25vbWljczwvc2Vjb25kYXJ5LXRpdGxlPjwv
dGl0bGVzPjxwZXJpb2RpY2FsPjxmdWxsLXRpdGxlPkZvci4gUG9saWN5IEVjb24uIEZvcmVzdCBQ
b2xpY3kgYW5kIEVjb25vbWljczwvZnVsbC10aXRsZT48L3BlcmlvZGljYWw+PHBhZ2VzPjYtMTU8
L3BhZ2VzPjx2b2x1bWU+NDg8L3ZvbHVtZT48ZGF0ZXM+PHllYXI+MjAxNDwveWVhcj48L2RhdGVz
Pjxpc2JuPjEzODktOTM0MTwvaXNibj48dXJscz48L3VybHM+PHJlbW90ZS1kYXRhYmFzZS1uYW1l
Pi96LXdjb3JnLzwvcmVtb3RlLWRhdGFiYXNlLW5hbWU+PHJlbW90ZS1kYXRhYmFzZS1wcm92aWRl
cj5odHRwOi8vd29ybGRjYXQub3JnPC9yZW1vdGUtZGF0YWJhc2UtcHJvdmlkZXI+PGxhbmd1YWdl
PkVuZ2xpc2g8L2xhbmd1YWdlPjwvcmVjb3JkPjwvQ2l0ZT48Q2l0ZT48QXV0aG9yPk92ZXJkZXZl
c3Q8L0F1dGhvcj48WWVhcj4yMDE0PC9ZZWFyPjxSZWNOdW0+NDY3PC9SZWNOdW0+PHJlY29yZD48
cmVjLW51bWJlcj40Njc8L3JlYy1udW1iZXI+PGZvcmVpZ24ta2V5cz48a2V5IGFwcD0iRU4iIGRi
LWlkPSJhcHAyeHpmZWkwdHdzOGVwYXMwNWYyenBkYXNwczlhYWF3dzIiIHRpbWVzdGFtcD0iMTU0
MzMzODk5MyI+NDY3PC9rZXk+PC9mb3JlaWduLWtleXM+PHJlZi10eXBlIG5hbWU9IkpvdXJuYWwg
QXJ0aWNsZSI+MTc8L3JlZi10eXBlPjxjb250cmlidXRvcnM+PGF1dGhvcnM+PGF1dGhvcj5PdmVy
ZGV2ZXN0LCBDaHJpc3RpbmU8L2F1dGhvcj48YXV0aG9yPlplaXRsaW4sIEpvbmF0aGFuPC9hdXRo
b3I+PC9hdXRob3JzPjwvY29udHJpYnV0b3JzPjx0aXRsZXM+PHRpdGxlPkFzc2VtYmxpbmcgYW4g
ZXhwZXJpbWVudGFsaXN0IHJlZ2ltZTogVHJhbnNuYXRpb25hbCBnb3Zlcm5hbmNlIGludGVyYWN0
aW9ucyBpbiB0aGUgZm9yZXN0IHNlY3RvcjwvdGl0bGU+PHNlY29uZGFyeS10aXRsZT5SZWd1bGF0
aW9uICZhbXA7IEdvdmVybmFuY2UgUmVndWxhdGlvbiAmYW1wOyBHb3Zlcm5hbmNlPC9zZWNvbmRh
cnktdGl0bGU+PC90aXRsZXM+PHBlcmlvZGljYWw+PGZ1bGwtdGl0bGU+UmVndWxhdGlvbiAmYW1w
OyBHb3Zlcm5hbmNlIFJlZ3VsYXRpb24gJmFtcDsgR292ZXJuYW5jZTwvZnVsbC10aXRsZT48L3Bl
cmlvZGljYWw+PHBhZ2VzPjIyLTQ4PC9wYWdlcz48dm9sdW1lPjg8L3ZvbHVtZT48bnVtYmVyPjE8
L251bWJlcj48ZGF0ZXM+PHllYXI+MjAxNDwveWVhcj48L2RhdGVzPjx1cmxzPjwvdXJscz48cmVt
b3RlLWRhdGFiYXNlLW5hbWU+L3otd2NvcmcvPC9yZW1vdGUtZGF0YWJhc2UtbmFtZT48cmVtb3Rl
LWRhdGFiYXNlLXByb3ZpZGVyPmh0dHA6Ly93b3JsZGNhdC5vcmc8L3JlbW90ZS1kYXRhYmFzZS1w
cm92aWRlcj48bGFuZ3VhZ2U+RW5nbGlzaDwvbGFuZ3VhZ2U+PC9yZWNvcmQ+PC9DaXRlPjwvRW5k
Tm90ZT4A
</w:fldData>
        </w:fldChar>
      </w:r>
      <w:r w:rsidR="00AF43E2">
        <w:rPr>
          <w:sz w:val="22"/>
          <w:szCs w:val="22"/>
        </w:rPr>
        <w:instrText xml:space="preserve"> ADDIN EN.CITE.DATA </w:instrText>
      </w:r>
      <w:r w:rsidR="00AF43E2">
        <w:rPr>
          <w:sz w:val="22"/>
          <w:szCs w:val="22"/>
        </w:rPr>
      </w:r>
      <w:r w:rsidR="00AF43E2">
        <w:rPr>
          <w:sz w:val="22"/>
          <w:szCs w:val="22"/>
        </w:rPr>
        <w:fldChar w:fldCharType="end"/>
      </w:r>
      <w:r w:rsidR="00606B57" w:rsidRPr="007171AD">
        <w:rPr>
          <w:sz w:val="22"/>
          <w:szCs w:val="22"/>
        </w:rPr>
      </w:r>
      <w:r w:rsidR="00606B57" w:rsidRPr="007171AD">
        <w:rPr>
          <w:sz w:val="22"/>
          <w:szCs w:val="22"/>
        </w:rPr>
        <w:fldChar w:fldCharType="separate"/>
      </w:r>
      <w:r w:rsidR="00AF43E2">
        <w:rPr>
          <w:noProof/>
          <w:sz w:val="22"/>
          <w:szCs w:val="22"/>
        </w:rPr>
        <w:t>(Overdevest and Zeitlin 2014a, Overdevest and Zeitlin 2014b)</w:t>
      </w:r>
      <w:r w:rsidR="00606B57" w:rsidRPr="007171AD">
        <w:rPr>
          <w:sz w:val="22"/>
          <w:szCs w:val="22"/>
        </w:rPr>
        <w:fldChar w:fldCharType="end"/>
      </w:r>
      <w:r w:rsidR="00606B57" w:rsidRPr="007171AD">
        <w:rPr>
          <w:sz w:val="22"/>
          <w:szCs w:val="22"/>
        </w:rPr>
        <w:t>, even if substantive impacts have been modest.</w:t>
      </w:r>
      <w:r w:rsidR="00606B57" w:rsidRPr="007171AD">
        <w:rPr>
          <w:rStyle w:val="EndnoteReference"/>
          <w:rFonts w:eastAsiaTheme="minorEastAsia"/>
          <w:sz w:val="22"/>
          <w:szCs w:val="22"/>
        </w:rPr>
        <w:endnoteReference w:id="15"/>
      </w:r>
      <w:r w:rsidR="00606B57" w:rsidRPr="007171AD">
        <w:rPr>
          <w:sz w:val="22"/>
          <w:szCs w:val="22"/>
        </w:rPr>
        <w:t xml:space="preserve">  </w:t>
      </w:r>
      <w:r w:rsidR="00606B57">
        <w:rPr>
          <w:sz w:val="22"/>
          <w:szCs w:val="22"/>
        </w:rPr>
        <w:t xml:space="preserve">Likewise Carodenuto and Cashore </w:t>
      </w:r>
      <w:r w:rsidR="00606B57">
        <w:rPr>
          <w:sz w:val="22"/>
          <w:szCs w:val="22"/>
        </w:rPr>
        <w:fldChar w:fldCharType="begin"/>
      </w:r>
      <w:r w:rsidR="00606B57">
        <w:rPr>
          <w:sz w:val="22"/>
          <w:szCs w:val="22"/>
        </w:rPr>
        <w:instrText xml:space="preserve"> ADDIN EN.CITE &lt;EndNote&gt;&lt;Cite ExcludeAuth="1"&gt;&lt;Author&gt;Carodenuto&lt;/Author&gt;&lt;Year&gt;2018&lt;/Year&gt;&lt;RecNum&gt;82208&lt;/RecNum&gt;&lt;DisplayText&gt;(2018)&lt;/DisplayText&gt;&lt;record&gt;&lt;rec-number&gt;82208&lt;/rec-number&gt;&lt;foreign-keys&gt;&lt;key app="EN" db-id="zd99pwsezrwdx5ep05ixvswmttr9paate0sd" timestamp="1532485864"&gt;82208&lt;/key&gt;&lt;/foreign-keys&gt;&lt;ref-type name="Book Section"&gt;5&lt;/ref-type&gt;&lt;contributors&gt;&lt;authors&gt;&lt;author&gt;Sophia Carodenuto&lt;/author&gt;&lt;author&gt;Benjamin Cashore &lt;/author&gt;&lt;/authors&gt;&lt;secondary-authors&gt;&lt;author&gt;Stepan Wood&lt;/author&gt;&lt;author&gt;Rebecca Schmidt&lt;/author&gt;&lt;author&gt;Kenneth W Abbott&lt;/author&gt;&lt;author&gt;Burkard Eberlein&lt;/author&gt;&lt;author&gt;Errol Meidinger &lt;/author&gt;&lt;/secondary-authors&gt;&lt;/contributors&gt;&lt;titles&gt;&lt;title&gt;Interactive Pathways of Influence: Managing Interactions to Enhance Non-State Regulatory Authority and Improve Forest Sustainability in Cameroon&lt;/title&gt;&lt;secondary-title&gt;Transnational Business Governance Interactions: Enhancing Regulatory Capacity, Ratcheting up Standards and Empowering Marginalized Actors&lt;/secondary-title&gt;&lt;/titles&gt;&lt;dates&gt;&lt;year&gt;2018&lt;/year&gt;&lt;pub-dates&gt;&lt;date&gt;May 1st &lt;/date&gt;&lt;/pub-dates&gt;&lt;/dates&gt;&lt;publisher&gt;Edward Elgar Publishing&lt;/publisher&gt;&lt;urls&gt;&lt;/urls&gt;&lt;/record&gt;&lt;/Cite&gt;&lt;/EndNote&gt;</w:instrText>
      </w:r>
      <w:r w:rsidR="00606B57">
        <w:rPr>
          <w:sz w:val="22"/>
          <w:szCs w:val="22"/>
        </w:rPr>
        <w:fldChar w:fldCharType="separate"/>
      </w:r>
      <w:r w:rsidR="00606B57">
        <w:rPr>
          <w:noProof/>
          <w:sz w:val="22"/>
          <w:szCs w:val="22"/>
        </w:rPr>
        <w:t>(2018)</w:t>
      </w:r>
      <w:r w:rsidR="00606B57">
        <w:rPr>
          <w:sz w:val="22"/>
          <w:szCs w:val="22"/>
        </w:rPr>
        <w:fldChar w:fldCharType="end"/>
      </w:r>
      <w:r w:rsidR="00606B57">
        <w:rPr>
          <w:sz w:val="22"/>
          <w:szCs w:val="22"/>
        </w:rPr>
        <w:t xml:space="preserve"> found that VPA designs in Cameroon failed to take into account historical patterns and political conflicts among competing environment, livelihood and economic growth goals.</w:t>
      </w:r>
    </w:p>
    <w:p w14:paraId="3DF6BD2F" w14:textId="77777777" w:rsidR="00157A25" w:rsidRDefault="00157A25" w:rsidP="00B827D3">
      <w:pPr>
        <w:widowControl w:val="0"/>
        <w:contextualSpacing/>
        <w:mirrorIndents/>
        <w:rPr>
          <w:b/>
          <w:sz w:val="22"/>
          <w:szCs w:val="22"/>
        </w:rPr>
      </w:pPr>
    </w:p>
    <w:p w14:paraId="3DC47D6E" w14:textId="77777777" w:rsidR="00EB2E9F" w:rsidRDefault="00EB2E9F" w:rsidP="00EB2E9F">
      <w:pPr>
        <w:widowControl w:val="0"/>
        <w:tabs>
          <w:tab w:val="left" w:pos="720"/>
        </w:tabs>
        <w:contextualSpacing/>
        <w:mirrorIndents/>
        <w:rPr>
          <w:i/>
          <w:sz w:val="22"/>
          <w:szCs w:val="22"/>
        </w:rPr>
      </w:pPr>
    </w:p>
    <w:p w14:paraId="360CB822" w14:textId="77777777" w:rsidR="00EB2E9F" w:rsidRDefault="00EB2E9F" w:rsidP="00EB2E9F">
      <w:pPr>
        <w:widowControl w:val="0"/>
        <w:tabs>
          <w:tab w:val="left" w:pos="720"/>
        </w:tabs>
        <w:contextualSpacing/>
        <w:mirrorIndents/>
        <w:rPr>
          <w:i/>
          <w:sz w:val="22"/>
          <w:szCs w:val="22"/>
        </w:rPr>
      </w:pPr>
      <w:r>
        <w:rPr>
          <w:i/>
          <w:sz w:val="22"/>
          <w:szCs w:val="22"/>
        </w:rPr>
        <w:tab/>
        <w:t>Evidence to date</w:t>
      </w:r>
    </w:p>
    <w:p w14:paraId="2100BBA8" w14:textId="77777777" w:rsidR="00EB2E9F" w:rsidRDefault="00EB2E9F" w:rsidP="00EB2E9F">
      <w:pPr>
        <w:widowControl w:val="0"/>
        <w:tabs>
          <w:tab w:val="left" w:pos="720"/>
        </w:tabs>
        <w:contextualSpacing/>
        <w:mirrorIndents/>
        <w:rPr>
          <w:i/>
          <w:sz w:val="22"/>
          <w:szCs w:val="22"/>
        </w:rPr>
      </w:pPr>
    </w:p>
    <w:p w14:paraId="342BE490" w14:textId="77777777" w:rsidR="007B6D19" w:rsidRPr="008F3B35" w:rsidRDefault="00EB2E9F" w:rsidP="007B6D19">
      <w:pPr>
        <w:widowControl w:val="0"/>
        <w:tabs>
          <w:tab w:val="left" w:pos="720"/>
        </w:tabs>
        <w:contextualSpacing/>
        <w:mirrorIndents/>
        <w:rPr>
          <w:bCs/>
          <w:color w:val="000000" w:themeColor="text1"/>
          <w:sz w:val="22"/>
          <w:szCs w:val="22"/>
        </w:rPr>
      </w:pPr>
      <w:r>
        <w:rPr>
          <w:b/>
          <w:sz w:val="22"/>
          <w:szCs w:val="22"/>
        </w:rPr>
        <w:tab/>
      </w:r>
      <w:r w:rsidR="007B6D19" w:rsidRPr="008F3B35">
        <w:rPr>
          <w:bCs/>
          <w:color w:val="000000" w:themeColor="text1"/>
          <w:sz w:val="22"/>
          <w:szCs w:val="22"/>
        </w:rPr>
        <w:t>It is against this a backdrop that transnational efforts turned to legality verification in general, and FLEGT in particular, with which to find an improved and more appropriate transnational design.</w:t>
      </w:r>
    </w:p>
    <w:p w14:paraId="12EC3B90" w14:textId="77777777" w:rsidR="007B6D19" w:rsidRPr="008F3B35" w:rsidRDefault="007B6D19" w:rsidP="0011431E">
      <w:pPr>
        <w:widowControl w:val="0"/>
        <w:tabs>
          <w:tab w:val="left" w:pos="720"/>
        </w:tabs>
        <w:contextualSpacing/>
        <w:mirrorIndents/>
        <w:rPr>
          <w:color w:val="000000" w:themeColor="text1"/>
          <w:sz w:val="22"/>
          <w:szCs w:val="22"/>
          <w:shd w:val="clear" w:color="auto" w:fill="FFFFFF"/>
        </w:rPr>
      </w:pPr>
      <w:r w:rsidRPr="008F3B35">
        <w:rPr>
          <w:color w:val="000000" w:themeColor="text1"/>
          <w:sz w:val="22"/>
          <w:szCs w:val="22"/>
        </w:rPr>
        <w:t xml:space="preserve">In 2010 MAFF officials notified the Cambodia EU delegation in Cambodia of their expressed interest in entering negotiations with EU about a Voluntary Partnership Agreement. As a result, representatives from the Cambodian Forest Administration took part in VPA pre-negotiations, but by 2013, these talks ended, largely owing to frustration over the pace of deliberations, increasingly scarce resources, and growing skepticism that legality verification was going to achieve promised results, talks petered out. In 2015, the EU made an attempt to restart negotiations </w:t>
      </w:r>
      <w:r w:rsidRPr="008F3B35">
        <w:rPr>
          <w:color w:val="000000" w:themeColor="text1"/>
          <w:sz w:val="22"/>
          <w:szCs w:val="22"/>
        </w:rPr>
        <w:fldChar w:fldCharType="begin"/>
      </w:r>
      <w:r w:rsidRPr="008F3B35">
        <w:rPr>
          <w:color w:val="000000" w:themeColor="text1"/>
          <w:sz w:val="22"/>
          <w:szCs w:val="22"/>
        </w:rPr>
        <w:instrText xml:space="preserve"> ADDIN EN.CITE &lt;EndNote&gt;&lt;Cite&gt;&lt;Author&gt;CHAN&lt;/Author&gt;&lt;Year&gt;2015&lt;/Year&gt;&lt;RecNum&gt;2374&lt;/RecNum&gt;&lt;DisplayText&gt;(CHAN 2015)&lt;/DisplayText&gt;&lt;record&gt;&lt;rec-number&gt;2374&lt;/rec-number&gt;&lt;foreign-keys&gt;&lt;key app="EN" db-id="app2xzfei0tws8epas05f2zpdasps9aaaww2" timestamp="1543408752"&gt;2374&lt;/key&gt;&lt;/foreign-keys&gt;&lt;ref-type name="Newspaper Article"&gt;23&lt;/ref-type&gt;&lt;contributors&gt;&lt;authors&gt;&lt;author&gt;MUYHONG CHAN&lt;/author&gt;&lt;/authors&gt;&lt;/contributors&gt;&lt;titles&gt;&lt;title&gt; EU seeks negotiation on timber agreement. &lt;/title&gt;&lt;secondary-title&gt;The Phnom Penh Post&lt;/secondary-title&gt;&lt;/titles&gt;&lt;dates&gt;&lt;year&gt;2015&lt;/year&gt;&lt;pub-dates&gt;&lt;date&gt;03 February &lt;/date&gt;&lt;/pub-dates&gt;&lt;/dates&gt;&lt;pub-location&gt;Phnom Penh&lt;/pub-location&gt;&lt;urls&gt;&lt;related-urls&gt;&lt;url&gt;https://www.phnompenhpost.com/eu-seeks-negotiation-timber-agreement&lt;/url&gt;&lt;/related-urls&gt;&lt;/urls&gt;&lt;/record&gt;&lt;/Cite&gt;&lt;/EndNote&gt;</w:instrText>
      </w:r>
      <w:r w:rsidRPr="008F3B35">
        <w:rPr>
          <w:color w:val="000000" w:themeColor="text1"/>
          <w:sz w:val="22"/>
          <w:szCs w:val="22"/>
        </w:rPr>
        <w:fldChar w:fldCharType="separate"/>
      </w:r>
      <w:r w:rsidRPr="008F3B35">
        <w:rPr>
          <w:noProof/>
          <w:color w:val="000000" w:themeColor="text1"/>
          <w:sz w:val="22"/>
          <w:szCs w:val="22"/>
        </w:rPr>
        <w:t>(CHAN 2015)</w:t>
      </w:r>
      <w:r w:rsidRPr="008F3B35">
        <w:rPr>
          <w:color w:val="000000" w:themeColor="text1"/>
          <w:sz w:val="22"/>
          <w:szCs w:val="22"/>
        </w:rPr>
        <w:fldChar w:fldCharType="end"/>
      </w:r>
      <w:r w:rsidRPr="008F3B35">
        <w:rPr>
          <w:color w:val="000000" w:themeColor="text1"/>
          <w:sz w:val="22"/>
          <w:szCs w:val="22"/>
        </w:rPr>
        <w:t xml:space="preserve">, but these efforts also fell short of what organizers had hoped </w:t>
      </w:r>
      <w:r w:rsidRPr="008F3B35">
        <w:rPr>
          <w:color w:val="000000" w:themeColor="text1"/>
          <w:sz w:val="22"/>
          <w:szCs w:val="22"/>
          <w:shd w:val="clear" w:color="auto" w:fill="FFFFFF"/>
        </w:rPr>
        <w:fldChar w:fldCharType="begin"/>
      </w:r>
      <w:r w:rsidRPr="008F3B35">
        <w:rPr>
          <w:color w:val="000000" w:themeColor="text1"/>
          <w:sz w:val="22"/>
          <w:szCs w:val="22"/>
          <w:shd w:val="clear" w:color="auto" w:fill="FFFFFF"/>
        </w:rPr>
        <w:instrText xml:space="preserve"> ADDIN EN.CITE &lt;EndNote&gt;&lt;Cite&gt;&lt;Author&gt;European Forest Institute&lt;/Author&gt;&lt;Year&gt; 2018&lt;/Year&gt;&lt;RecNum&gt;2366&lt;/RecNum&gt;&lt;DisplayText&gt;(European Forest Institute 2018, Gan 2017)&lt;/DisplayText&gt;&lt;record&gt;&lt;rec-number&gt;2366&lt;/rec-number&gt;&lt;foreign-keys&gt;&lt;key app="EN" db-id="app2xzfei0tws8epas05f2zpdasps9aaaww2" timestamp="1543407391"&gt;2366&lt;/key&gt;&lt;/foreign-keys&gt;&lt;ref-type name="Web Page"&gt;12&lt;/ref-type&gt;&lt;contributors&gt;&lt;authors&gt;&lt;author&gt;European Forest Institute, &lt;/author&gt;&lt;/authors&gt;&lt;/contributors&gt;&lt;titles&gt;&lt;title&gt;Where we work &lt;/title&gt;&lt;/titles&gt;&lt;volume&gt;2018&lt;/volume&gt;&lt;number&gt;July 19 &lt;/number&gt;&lt;dates&gt;&lt;year&gt; 2018&lt;/year&gt;&lt;/dates&gt;&lt;urls&gt;&lt;related-urls&gt;&lt;url&gt;http://www.euflegt.efi.int/es/where-we-work &lt;/url&gt;&lt;/related-urls&gt;&lt;/urls&gt;&lt;/record&gt;&lt;/Cite&gt;&lt;Cite&gt;&lt;Author&gt;Gan&lt;/Author&gt;&lt;Year&gt;2017&lt;/Year&gt;&lt;RecNum&gt;2368&lt;/RecNum&gt;&lt;record&gt;&lt;rec-number&gt;2368&lt;/rec-number&gt;&lt;foreign-keys&gt;&lt;key app="EN" db-id="app2xzfei0tws8epas05f2zpdasps9aaaww2" timestamp="1543407616"&gt;2368&lt;/key&gt;&lt;/foreign-keys&gt;&lt;ref-type name="Web Page"&gt;12&lt;/ref-type&gt;&lt;contributors&gt;&lt;authors&gt;&lt;author&gt;Gan, P. L.&lt;/author&gt;&lt;/authors&gt;&lt;secondary-authors&gt;&lt;author&gt;FLEGT.org&lt;/author&gt;&lt;/secondary-authors&gt;&lt;/contributors&gt;&lt;titles&gt;&lt;title&gt;Southeast Asia marks progress in combating illegal timber trade &lt;/title&gt;&lt;/titles&gt;&lt;volume&gt; 2018&lt;/volume&gt;&lt;number&gt;July 21&lt;/number&gt;&lt;dates&gt;&lt;year&gt; 2017&lt;/year&gt;&lt;/dates&gt;&lt;urls&gt;&lt;related-urls&gt;&lt;url&gt;http://www.flegt.org/news/content/viewItem/southeast-asia-marks-progress-in-combating-illegal-timber-trade/04-01-2017/75 &lt;/url&gt;&lt;/related-urls&gt;&lt;/urls&gt;&lt;/record&gt;&lt;/Cite&gt;&lt;/EndNote&gt;</w:instrText>
      </w:r>
      <w:r w:rsidRPr="008F3B35">
        <w:rPr>
          <w:color w:val="000000" w:themeColor="text1"/>
          <w:sz w:val="22"/>
          <w:szCs w:val="22"/>
          <w:shd w:val="clear" w:color="auto" w:fill="FFFFFF"/>
        </w:rPr>
        <w:fldChar w:fldCharType="separate"/>
      </w:r>
      <w:r w:rsidRPr="008F3B35">
        <w:rPr>
          <w:noProof/>
          <w:color w:val="000000" w:themeColor="text1"/>
          <w:sz w:val="22"/>
          <w:szCs w:val="22"/>
          <w:shd w:val="clear" w:color="auto" w:fill="FFFFFF"/>
        </w:rPr>
        <w:t>(European Forest Institute 2018, Gan 2017)</w:t>
      </w:r>
      <w:r w:rsidRPr="008F3B35">
        <w:rPr>
          <w:color w:val="000000" w:themeColor="text1"/>
          <w:sz w:val="22"/>
          <w:szCs w:val="22"/>
          <w:shd w:val="clear" w:color="auto" w:fill="FFFFFF"/>
        </w:rPr>
        <w:fldChar w:fldCharType="end"/>
      </w:r>
      <w:r w:rsidRPr="008F3B35">
        <w:rPr>
          <w:color w:val="000000" w:themeColor="text1"/>
          <w:sz w:val="22"/>
          <w:szCs w:val="22"/>
          <w:shd w:val="clear" w:color="auto" w:fill="FFFFFF"/>
        </w:rPr>
        <w:t>. In 2019, some advocacy organizations have again raised the idea that that EU should restart VPA negotiations with Cambodia, given the EU recently signed a VPA with neighboring Vietnam. However, the EU has yet to attempt to restart negotiations.</w:t>
      </w:r>
      <w:r w:rsidR="00273292">
        <w:rPr>
          <w:color w:val="000000" w:themeColor="text1"/>
          <w:sz w:val="22"/>
          <w:szCs w:val="22"/>
          <w:shd w:val="clear" w:color="auto" w:fill="FFFFFF"/>
        </w:rPr>
        <w:t xml:space="preserve"> It is unclear whether these “fits and starts” are owing to recognition that that FLEGT might not be able to manage </w:t>
      </w:r>
      <w:r w:rsidR="0011431E">
        <w:rPr>
          <w:color w:val="000000" w:themeColor="text1"/>
          <w:sz w:val="22"/>
          <w:szCs w:val="22"/>
          <w:shd w:val="clear" w:color="auto" w:fill="FFFFFF"/>
        </w:rPr>
        <w:t>the inherent paradoxes, or whether transnational priorities have been placed elsewhere. What is clear from our review that any efforts to develop FLEGT that have a substantive orientation designed to improve either the environment or forest dependent peoples, must first identify the inevitable inverse impacts, as well as clear plausible logics for why these efforts might trump the causes of the degradation and culture in the first place.</w:t>
      </w:r>
    </w:p>
    <w:p w14:paraId="0BB5AF39" w14:textId="77777777" w:rsidR="00EB2E9F" w:rsidRDefault="00EB2E9F" w:rsidP="00EB2E9F">
      <w:pPr>
        <w:widowControl w:val="0"/>
        <w:tabs>
          <w:tab w:val="left" w:pos="720"/>
        </w:tabs>
        <w:contextualSpacing/>
        <w:mirrorIndents/>
        <w:rPr>
          <w:b/>
          <w:sz w:val="22"/>
          <w:szCs w:val="22"/>
        </w:rPr>
      </w:pPr>
    </w:p>
    <w:p w14:paraId="540FE21E" w14:textId="77777777" w:rsidR="00EB2E9F" w:rsidRPr="00CE356F" w:rsidRDefault="00EB2E9F" w:rsidP="00B827D3">
      <w:pPr>
        <w:widowControl w:val="0"/>
        <w:contextualSpacing/>
        <w:mirrorIndents/>
        <w:rPr>
          <w:b/>
          <w:sz w:val="22"/>
          <w:szCs w:val="22"/>
        </w:rPr>
      </w:pPr>
    </w:p>
    <w:p w14:paraId="00626C86" w14:textId="77777777" w:rsidR="00606B57" w:rsidRPr="00641D8E" w:rsidRDefault="00606B57" w:rsidP="00B827D3">
      <w:pPr>
        <w:widowControl w:val="0"/>
        <w:contextualSpacing/>
        <w:mirrorIndents/>
        <w:rPr>
          <w:sz w:val="22"/>
          <w:szCs w:val="22"/>
        </w:rPr>
      </w:pPr>
      <w:r w:rsidRPr="00CE356F">
        <w:rPr>
          <w:bCs/>
          <w:sz w:val="22"/>
          <w:szCs w:val="22"/>
        </w:rPr>
        <w:t xml:space="preserve">     </w:t>
      </w:r>
    </w:p>
    <w:p w14:paraId="5AE9F911" w14:textId="77777777" w:rsidR="00606B57" w:rsidRDefault="00606B57" w:rsidP="00B827D3">
      <w:pPr>
        <w:pStyle w:val="ListParagraph"/>
        <w:widowControl w:val="0"/>
        <w:numPr>
          <w:ilvl w:val="0"/>
          <w:numId w:val="2"/>
        </w:numPr>
        <w:ind w:firstLine="0"/>
        <w:mirrorIndents/>
        <w:rPr>
          <w:rFonts w:ascii="Times New Roman" w:hAnsi="Times New Roman" w:cs="Times New Roman"/>
          <w:b/>
          <w:sz w:val="22"/>
          <w:szCs w:val="22"/>
        </w:rPr>
      </w:pPr>
      <w:r w:rsidRPr="00CE356F">
        <w:rPr>
          <w:rFonts w:ascii="Times New Roman" w:hAnsi="Times New Roman" w:cs="Times New Roman"/>
          <w:b/>
          <w:sz w:val="22"/>
          <w:szCs w:val="22"/>
        </w:rPr>
        <w:t>Conclusion</w:t>
      </w:r>
    </w:p>
    <w:p w14:paraId="5D04D758" w14:textId="77777777" w:rsidR="00606B57" w:rsidRPr="00817F77" w:rsidRDefault="00606B57" w:rsidP="00B827D3">
      <w:pPr>
        <w:pStyle w:val="ListParagraph"/>
        <w:widowControl w:val="0"/>
        <w:ind w:left="360"/>
        <w:mirrorIndents/>
        <w:rPr>
          <w:rFonts w:ascii="Times New Roman" w:hAnsi="Times New Roman" w:cs="Times New Roman"/>
          <w:b/>
          <w:sz w:val="22"/>
          <w:szCs w:val="22"/>
        </w:rPr>
      </w:pPr>
    </w:p>
    <w:p w14:paraId="1DC62EDA" w14:textId="77777777" w:rsidR="00606B57" w:rsidRDefault="00606B57" w:rsidP="00B827D3">
      <w:pPr>
        <w:widowControl w:val="0"/>
        <w:ind w:firstLine="720"/>
        <w:contextualSpacing/>
        <w:mirrorIndents/>
        <w:rPr>
          <w:bCs/>
          <w:sz w:val="22"/>
          <w:szCs w:val="22"/>
        </w:rPr>
      </w:pPr>
      <w:r w:rsidRPr="00CE356F">
        <w:rPr>
          <w:bCs/>
          <w:sz w:val="22"/>
          <w:szCs w:val="22"/>
        </w:rPr>
        <w:t xml:space="preserve">Our review of the promotion of good governance </w:t>
      </w:r>
      <w:r>
        <w:rPr>
          <w:bCs/>
          <w:sz w:val="22"/>
          <w:szCs w:val="22"/>
        </w:rPr>
        <w:t xml:space="preserve">among transnationally oriented organizations and institutions, </w:t>
      </w:r>
      <w:r w:rsidRPr="00CE356F">
        <w:rPr>
          <w:bCs/>
          <w:sz w:val="22"/>
          <w:szCs w:val="22"/>
        </w:rPr>
        <w:t>and the role of non-state actors championing these through the use of financial and market mechanisms</w:t>
      </w:r>
      <w:r>
        <w:rPr>
          <w:bCs/>
          <w:sz w:val="22"/>
          <w:szCs w:val="22"/>
        </w:rPr>
        <w:t xml:space="preserve"> in particular</w:t>
      </w:r>
      <w:r w:rsidRPr="00CE356F">
        <w:rPr>
          <w:bCs/>
          <w:sz w:val="22"/>
          <w:szCs w:val="22"/>
        </w:rPr>
        <w:t xml:space="preserve">, adds a new dimension to existing empirical and theoretical </w:t>
      </w:r>
      <w:r>
        <w:rPr>
          <w:bCs/>
          <w:sz w:val="22"/>
          <w:szCs w:val="22"/>
        </w:rPr>
        <w:t xml:space="preserve">accounts of emergence, fragmentation, and effects: </w:t>
      </w:r>
      <w:r w:rsidRPr="00CE356F">
        <w:rPr>
          <w:bCs/>
          <w:sz w:val="22"/>
          <w:szCs w:val="22"/>
        </w:rPr>
        <w:t xml:space="preserve">that </w:t>
      </w:r>
      <w:r>
        <w:rPr>
          <w:bCs/>
          <w:sz w:val="22"/>
          <w:szCs w:val="22"/>
        </w:rPr>
        <w:t xml:space="preserve">an </w:t>
      </w:r>
      <w:r w:rsidRPr="00142283">
        <w:rPr>
          <w:b/>
          <w:i/>
          <w:iCs/>
          <w:sz w:val="22"/>
          <w:szCs w:val="22"/>
        </w:rPr>
        <w:t xml:space="preserve">engrained “good governance” </w:t>
      </w:r>
      <w:r w:rsidRPr="00E254C1">
        <w:rPr>
          <w:bCs/>
          <w:sz w:val="22"/>
          <w:szCs w:val="22"/>
        </w:rPr>
        <w:t>norm complex</w:t>
      </w:r>
      <w:r>
        <w:rPr>
          <w:b/>
          <w:i/>
          <w:iCs/>
          <w:sz w:val="22"/>
          <w:szCs w:val="22"/>
        </w:rPr>
        <w:t xml:space="preserve"> </w:t>
      </w:r>
      <w:r>
        <w:rPr>
          <w:bCs/>
          <w:sz w:val="22"/>
          <w:szCs w:val="22"/>
        </w:rPr>
        <w:t xml:space="preserve"> (which are reinforced by beliefs that it is an appropriate </w:t>
      </w:r>
      <w:r w:rsidRPr="00352282">
        <w:rPr>
          <w:bCs/>
          <w:i/>
          <w:iCs/>
          <w:sz w:val="22"/>
          <w:szCs w:val="22"/>
        </w:rPr>
        <w:t>ends</w:t>
      </w:r>
      <w:r>
        <w:rPr>
          <w:bCs/>
          <w:sz w:val="22"/>
          <w:szCs w:val="22"/>
        </w:rPr>
        <w:t xml:space="preserve">, and a </w:t>
      </w:r>
      <w:r w:rsidRPr="00205E55">
        <w:rPr>
          <w:bCs/>
          <w:i/>
          <w:iCs/>
          <w:sz w:val="22"/>
          <w:szCs w:val="22"/>
        </w:rPr>
        <w:t>belief</w:t>
      </w:r>
      <w:r>
        <w:rPr>
          <w:bCs/>
          <w:sz w:val="22"/>
          <w:szCs w:val="22"/>
        </w:rPr>
        <w:t xml:space="preserve">  in </w:t>
      </w:r>
      <w:r w:rsidRPr="00CE356F">
        <w:rPr>
          <w:bCs/>
          <w:sz w:val="22"/>
          <w:szCs w:val="22"/>
        </w:rPr>
        <w:t>a set of causal expectation</w:t>
      </w:r>
      <w:r>
        <w:rPr>
          <w:bCs/>
          <w:sz w:val="22"/>
          <w:szCs w:val="22"/>
        </w:rPr>
        <w:t xml:space="preserve">s about its potential as a </w:t>
      </w:r>
      <w:r w:rsidRPr="00352282">
        <w:rPr>
          <w:bCs/>
          <w:i/>
          <w:iCs/>
          <w:sz w:val="22"/>
          <w:szCs w:val="22"/>
        </w:rPr>
        <w:t>means</w:t>
      </w:r>
      <w:r>
        <w:rPr>
          <w:bCs/>
          <w:sz w:val="22"/>
          <w:szCs w:val="22"/>
        </w:rPr>
        <w:t xml:space="preserve"> to achieve other desired results), </w:t>
      </w:r>
      <w:r w:rsidRPr="00CE356F">
        <w:rPr>
          <w:bCs/>
          <w:sz w:val="22"/>
          <w:szCs w:val="22"/>
        </w:rPr>
        <w:t xml:space="preserve">may explain, in part, </w:t>
      </w:r>
      <w:r>
        <w:rPr>
          <w:bCs/>
          <w:sz w:val="22"/>
          <w:szCs w:val="22"/>
        </w:rPr>
        <w:t xml:space="preserve">four decades of transnational efforts that turn to finance and market driven interventions to improve asserted and perceived governance challenges in the </w:t>
      </w:r>
      <w:r w:rsidR="00B47594">
        <w:rPr>
          <w:bCs/>
          <w:sz w:val="22"/>
          <w:szCs w:val="22"/>
        </w:rPr>
        <w:t>G</w:t>
      </w:r>
      <w:r>
        <w:rPr>
          <w:bCs/>
          <w:sz w:val="22"/>
          <w:szCs w:val="22"/>
        </w:rPr>
        <w:t xml:space="preserve">lobal </w:t>
      </w:r>
      <w:r w:rsidR="00B47594">
        <w:rPr>
          <w:bCs/>
          <w:sz w:val="22"/>
          <w:szCs w:val="22"/>
        </w:rPr>
        <w:t>S</w:t>
      </w:r>
      <w:r>
        <w:rPr>
          <w:bCs/>
          <w:sz w:val="22"/>
          <w:szCs w:val="22"/>
        </w:rPr>
        <w:t>outh.</w:t>
      </w:r>
      <w:r w:rsidR="00622E09">
        <w:rPr>
          <w:bCs/>
          <w:sz w:val="22"/>
          <w:szCs w:val="22"/>
        </w:rPr>
        <w:t xml:space="preserve"> </w:t>
      </w:r>
      <w:r>
        <w:rPr>
          <w:bCs/>
          <w:sz w:val="22"/>
          <w:szCs w:val="22"/>
        </w:rPr>
        <w:t xml:space="preserve">The result has been that both scholars who are intrigued by the role of finance, markets, and private governance initiatives as filling governance gaps, and practitioners advancing these tools in the name of improving the plight of the people and their government in a targeted country, tend to view empirical research on countervailing, negative, or non-existent impacts within various subcomponents of the dependent variable, as less about positive and synergistic assumptions that go to the heart of the good governance norm complex, but rather that problems with the independent variable: i.e. instrument </w:t>
      </w:r>
      <w:commentRangeStart w:id="509"/>
      <w:r>
        <w:rPr>
          <w:bCs/>
          <w:sz w:val="22"/>
          <w:szCs w:val="22"/>
        </w:rPr>
        <w:t>design</w:t>
      </w:r>
      <w:commentRangeEnd w:id="509"/>
      <w:r w:rsidR="00157A25">
        <w:rPr>
          <w:rStyle w:val="CommentReference"/>
          <w:rFonts w:asciiTheme="minorHAnsi" w:eastAsiaTheme="minorEastAsia" w:hAnsiTheme="minorHAnsi" w:cstheme="minorBidi"/>
          <w:lang w:eastAsia="en-US"/>
        </w:rPr>
        <w:commentReference w:id="509"/>
      </w:r>
      <w:r>
        <w:rPr>
          <w:bCs/>
          <w:sz w:val="22"/>
          <w:szCs w:val="22"/>
        </w:rPr>
        <w:t xml:space="preserve">. </w:t>
      </w:r>
    </w:p>
    <w:p w14:paraId="5700198A" w14:textId="77777777" w:rsidR="00606B57" w:rsidRDefault="00606B57" w:rsidP="00B827D3">
      <w:pPr>
        <w:widowControl w:val="0"/>
        <w:ind w:firstLine="720"/>
        <w:contextualSpacing/>
        <w:mirrorIndents/>
        <w:rPr>
          <w:bCs/>
          <w:sz w:val="22"/>
          <w:szCs w:val="22"/>
        </w:rPr>
      </w:pPr>
    </w:p>
    <w:p w14:paraId="39E0B3C0" w14:textId="77777777" w:rsidR="00606B57" w:rsidRPr="00DE0CB8" w:rsidRDefault="00606B57" w:rsidP="00B827D3">
      <w:pPr>
        <w:widowControl w:val="0"/>
        <w:ind w:firstLine="720"/>
        <w:contextualSpacing/>
        <w:mirrorIndents/>
        <w:rPr>
          <w:iCs/>
          <w:sz w:val="22"/>
          <w:szCs w:val="22"/>
        </w:rPr>
      </w:pPr>
      <w:r w:rsidRPr="008A33F2">
        <w:rPr>
          <w:bCs/>
          <w:sz w:val="22"/>
          <w:szCs w:val="22"/>
        </w:rPr>
        <w:t>At the scholarly level, this phenomenon resulted in scholars such as</w:t>
      </w:r>
      <w:r w:rsidRPr="008A33F2">
        <w:rPr>
          <w:sz w:val="22"/>
          <w:szCs w:val="22"/>
        </w:rPr>
        <w:t xml:space="preserve"> Risse (ibid: 27), to develop generalizable propositions about the factors that those designing transnational interventions would need to take into account to be effective. He focus</w:t>
      </w:r>
      <w:r w:rsidR="00DA4F9D">
        <w:rPr>
          <w:sz w:val="22"/>
          <w:szCs w:val="22"/>
        </w:rPr>
        <w:t>es</w:t>
      </w:r>
      <w:r w:rsidRPr="008A33F2">
        <w:rPr>
          <w:sz w:val="22"/>
          <w:szCs w:val="22"/>
        </w:rPr>
        <w:t xml:space="preserve"> on those cases where the “the reality of governance in areas of limited statehood” (ibid: 29) , [requires] some type of “multilevel governance, including shared sovereignty.”</w:t>
      </w:r>
      <w:r w:rsidRPr="008A33F2">
        <w:rPr>
          <w:rStyle w:val="EndnoteReference"/>
          <w:rFonts w:eastAsiaTheme="minorEastAsia"/>
          <w:sz w:val="22"/>
          <w:szCs w:val="22"/>
        </w:rPr>
        <w:endnoteReference w:id="16"/>
      </w:r>
      <w:r w:rsidRPr="008A33F2">
        <w:rPr>
          <w:sz w:val="22"/>
          <w:szCs w:val="22"/>
        </w:rPr>
        <w:t xml:space="preserve">  From this, he posits that to be influential, </w:t>
      </w:r>
      <w:commentRangeStart w:id="510"/>
      <w:r w:rsidRPr="008A33F2">
        <w:rPr>
          <w:sz w:val="22"/>
          <w:szCs w:val="22"/>
        </w:rPr>
        <w:t>transnational</w:t>
      </w:r>
      <w:commentRangeEnd w:id="510"/>
      <w:r w:rsidR="00DA4F9D">
        <w:rPr>
          <w:rStyle w:val="CommentReference"/>
          <w:rFonts w:asciiTheme="minorHAnsi" w:eastAsiaTheme="minorEastAsia" w:hAnsiTheme="minorHAnsi" w:cstheme="minorBidi"/>
          <w:lang w:eastAsia="en-US"/>
        </w:rPr>
        <w:commentReference w:id="510"/>
      </w:r>
      <w:r w:rsidRPr="008A33F2">
        <w:rPr>
          <w:sz w:val="22"/>
          <w:szCs w:val="22"/>
        </w:rPr>
        <w:t xml:space="preserve"> and non-state interventions must provide “functional equivalents” to the state and that “the contribution of non-state actors to the provision of collective goods</w:t>
      </w:r>
      <w:r w:rsidRPr="008A33F2">
        <w:rPr>
          <w:i/>
          <w:sz w:val="22"/>
          <w:szCs w:val="22"/>
        </w:rPr>
        <w:t xml:space="preserve"> </w:t>
      </w:r>
      <w:r w:rsidRPr="008A33F2">
        <w:rPr>
          <w:sz w:val="22"/>
          <w:szCs w:val="22"/>
        </w:rPr>
        <w:t>has to substitute for governance by governments rather than to complement it</w:t>
      </w:r>
      <w:r w:rsidRPr="008A33F2">
        <w:rPr>
          <w:i/>
          <w:sz w:val="22"/>
          <w:szCs w:val="22"/>
        </w:rPr>
        <w:t xml:space="preserve">” (ibid: 18). </w:t>
      </w:r>
      <w:r w:rsidRPr="008A33F2">
        <w:rPr>
          <w:sz w:val="22"/>
          <w:szCs w:val="22"/>
        </w:rPr>
        <w:t xml:space="preserve">Likewise Börzel and Risse </w:t>
      </w:r>
      <w:r w:rsidRPr="008A33F2">
        <w:rPr>
          <w:sz w:val="22"/>
          <w:szCs w:val="22"/>
        </w:rPr>
        <w:fldChar w:fldCharType="begin"/>
      </w:r>
      <w:r w:rsidRPr="008A33F2">
        <w:rPr>
          <w:sz w:val="22"/>
          <w:szCs w:val="22"/>
        </w:rPr>
        <w:instrText xml:space="preserve"> ADDIN EN.CITE &lt;EndNote&gt;&lt;Cite ExcludeAuth="1"&gt;&lt;Author&gt;Börzel&lt;/Author&gt;&lt;Year&gt;2010&lt;/Year&gt;&lt;RecNum&gt;82313&lt;/RecNum&gt;&lt;DisplayText&gt;(2010)&lt;/DisplayText&gt;&lt;record&gt;&lt;rec-number&gt;82313&lt;/rec-number&gt;&lt;foreign-keys&gt;&lt;key app="EN" db-id="zd99pwsezrwdx5ep05ixvswmttr9paate0sd" timestamp="1549470416"&gt;82313&lt;/key&gt;&lt;/foreign-keys&gt;&lt;ref-type name="Journal Article"&gt;17&lt;/ref-type&gt;&lt;contributors&gt;&lt;authors&gt;&lt;author&gt;Börzel, Tanja A&lt;/author&gt;&lt;author&gt;Thomas Risse&lt;/author&gt;&lt;/authors&gt;&lt;/contributors&gt;&lt;titles&gt;&lt;title&gt;Governance without a state: Can it work? Governance without a state.&lt;/title&gt;&lt;secondary-title&gt;Regulation &amp;amp; Governance&lt;/secondary-title&gt;&lt;/titles&gt;&lt;periodical&gt;&lt;full-title&gt;Regulation &amp;amp; Governance&lt;/full-title&gt;&lt;/periodical&gt;&lt;pages&gt;113-134&lt;/pages&gt;&lt;volume&gt;4&lt;/volume&gt;&lt;number&gt;2&lt;/number&gt;&lt;section&gt;Six&lt;/section&gt;&lt;dates&gt;&lt;year&gt;2010&lt;/year&gt;&lt;/dates&gt;&lt;urls&gt;&lt;/urls&gt;&lt;/record&gt;&lt;/Cite&gt;&lt;/EndNote&gt;</w:instrText>
      </w:r>
      <w:r w:rsidRPr="008A33F2">
        <w:rPr>
          <w:sz w:val="22"/>
          <w:szCs w:val="22"/>
        </w:rPr>
        <w:fldChar w:fldCharType="separate"/>
      </w:r>
      <w:r w:rsidRPr="008A33F2">
        <w:rPr>
          <w:noProof/>
          <w:sz w:val="22"/>
          <w:szCs w:val="22"/>
        </w:rPr>
        <w:t>(2010)</w:t>
      </w:r>
      <w:r w:rsidRPr="008A33F2">
        <w:rPr>
          <w:sz w:val="22"/>
          <w:szCs w:val="22"/>
        </w:rPr>
        <w:fldChar w:fldCharType="end"/>
      </w:r>
      <w:r w:rsidRPr="008A33F2">
        <w:rPr>
          <w:sz w:val="22"/>
          <w:szCs w:val="22"/>
        </w:rPr>
        <w:t xml:space="preserve"> and </w:t>
      </w:r>
      <w:r w:rsidRPr="008A33F2">
        <w:rPr>
          <w:sz w:val="22"/>
          <w:szCs w:val="22"/>
        </w:rPr>
        <w:fldChar w:fldCharType="begin"/>
      </w:r>
      <w:r w:rsidRPr="008A33F2">
        <w:rPr>
          <w:sz w:val="22"/>
          <w:szCs w:val="22"/>
        </w:rPr>
        <w:instrText xml:space="preserve"> ADDIN EN.CITE &lt;EndNote&gt;&lt;Cite AuthorYear="1"&gt;&lt;Author&gt;Borzel&lt;/Author&gt;&lt;Year&gt;2011&lt;/Year&gt;&lt;RecNum&gt;81977&lt;/RecNum&gt;&lt;DisplayText&gt;Borzel et al. (2011)&lt;/DisplayText&gt;&lt;record&gt;&lt;rec-number&gt;81977&lt;/rec-number&gt;&lt;foreign-keys&gt;&lt;key app="EN" db-id="zd99pwsezrwdx5ep05ixvswmttr9paate0sd" timestamp="1494846044"&gt;81977&lt;/key&gt;&lt;/foreign-keys&gt;&lt;ref-type name="Book Section"&gt;5&lt;/ref-type&gt;&lt;contributors&gt;&lt;authors&gt;&lt;author&gt;Tanja Borzel&lt;/author&gt;&lt;author&gt;Adrenne Heriter&lt;/author&gt;&lt;author&gt;Nicole Kranz&lt;/author&gt;&lt;author&gt;Christian Thauer&lt;/author&gt;&lt;/authors&gt;&lt;secondary-authors&gt;&lt;author&gt;Thomas Risse&lt;/author&gt;&lt;/secondary-authors&gt;&lt;/contributors&gt;&lt;titles&gt;&lt;title&gt;Racing to the Top? Regulatory Competition Among Firms&lt;/title&gt;&lt;secondary-title&gt;Governance Without A State: Policies and Politics in Areas of Limited Statehood&lt;/secondary-title&gt;&lt;/titles&gt;&lt;pages&gt;144-170&lt;/pages&gt;&lt;section&gt;Six&lt;/section&gt;&lt;dates&gt;&lt;year&gt;2011&lt;/year&gt;&lt;/dates&gt;&lt;pub-location&gt;New York&lt;/pub-location&gt;&lt;publisher&gt;Columbia University Press&lt;/publisher&gt;&lt;urls&gt;&lt;/urls&gt;&lt;/record&gt;&lt;/Cite&gt;&lt;/EndNote&gt;</w:instrText>
      </w:r>
      <w:r w:rsidRPr="008A33F2">
        <w:rPr>
          <w:sz w:val="22"/>
          <w:szCs w:val="22"/>
        </w:rPr>
        <w:fldChar w:fldCharType="separate"/>
      </w:r>
      <w:r w:rsidRPr="008A33F2">
        <w:rPr>
          <w:noProof/>
          <w:sz w:val="22"/>
          <w:szCs w:val="22"/>
        </w:rPr>
        <w:t>Borzel et al. (2011)</w:t>
      </w:r>
      <w:r w:rsidRPr="008A33F2">
        <w:rPr>
          <w:sz w:val="22"/>
          <w:szCs w:val="22"/>
        </w:rPr>
        <w:fldChar w:fldCharType="end"/>
      </w:r>
      <w:r w:rsidRPr="008A33F2">
        <w:rPr>
          <w:sz w:val="22"/>
          <w:szCs w:val="22"/>
        </w:rPr>
        <w:t xml:space="preserve"> argue that public-private cooperation and private self-regulation is “only effective” under the shadow of hierarchy, which can, in </w:t>
      </w:r>
      <w:r w:rsidRPr="008A33F2">
        <w:rPr>
          <w:i/>
          <w:iCs/>
          <w:sz w:val="22"/>
          <w:szCs w:val="22"/>
        </w:rPr>
        <w:t>some cases</w:t>
      </w:r>
      <w:r w:rsidRPr="008A33F2">
        <w:rPr>
          <w:sz w:val="22"/>
          <w:szCs w:val="22"/>
        </w:rPr>
        <w:t>, trigger a ‘race to the top’ concerning social and environmental standards.</w:t>
      </w:r>
      <w:r>
        <w:rPr>
          <w:sz w:val="22"/>
          <w:szCs w:val="22"/>
        </w:rPr>
        <w:t xml:space="preserve"> While laudable for teasing out the conditions through which transnational governance might be employed, the overall project is to focus on </w:t>
      </w:r>
      <w:r w:rsidRPr="006255B4">
        <w:rPr>
          <w:sz w:val="22"/>
          <w:szCs w:val="22"/>
        </w:rPr>
        <w:t xml:space="preserve">those factors that lead to positive effects, rather than interrogating the inevitable range of positive, negative, countervailing and non-existent effects reviewed above. It is in part for these reasons that the concepts of concepts “weak” and “strong” and “limited statehood” have been criticized for conflating (developing) states together in spite of the vast differences in capacity and state structure </w:t>
      </w:r>
      <w:r w:rsidRPr="006255B4">
        <w:rPr>
          <w:sz w:val="22"/>
          <w:szCs w:val="22"/>
        </w:rPr>
        <w:fldChar w:fldCharType="begin">
          <w:fldData xml:space="preserve">PEVuZE5vdGU+PENpdGU+PEF1dGhvcj5KYWNrc29uPC9BdXRob3I+PFllYXI+MTk5NjwvWWVhcj48
UmVjTnVtPjMyMDwvUmVjTnVtPjxEaXNwbGF5VGV4dD4oSmFja3NvbiAxOTk2LCBLb2xzdMO4IDIw
MDYsIER1bm4gMjAxMCwgRXpyb3cgYW5kIEZyYW50eiAyMDEzKTwvRGlzcGxheVRleHQ+PHJlY29y
ZD48cmVjLW51bWJlcj4zMjA8L3JlYy1udW1iZXI+PGZvcmVpZ24ta2V5cz48a2V5IGFwcD0iRU4i
IGRiLWlkPSJhcHAyeHpmZWkwdHdzOGVwYXMwNWYyenBkYXNwczlhYWF3dzIiIHRpbWVzdGFtcD0i
MTU0MzMzODk5MSI+MzIwPC9rZXk+PC9mb3JlaWduLWtleXM+PHJlZi10eXBlIG5hbWU9IkJvb2si
PjY8L3JlZi10eXBlPjxjb250cmlidXRvcnM+PGF1dGhvcnM+PGF1dGhvcj5Sb2JlcnQgSC4gSmFj
a3NvbjwvYXV0aG9yPjwvYXV0aG9ycz48L2NvbnRyaWJ1dG9ycz48dGl0bGVzPjx0aXRsZT5RdWFz
aS1zdGF0ZXM8L3RpdGxlPjxzZWNvbmRhcnktdGl0bGU+Q2FtYnJpZGdlIHN0dWRpZXMgaW4gaW50
ZXJuYXRpb25hbCByZWxhdGlvbnM8L3NlY29uZGFyeS10aXRsZT48L3RpdGxlcz48cGVyaW9kaWNh
bD48ZnVsbC10aXRsZT5DQU1CUklER0UgU1RVRElFUyBJTiBJTlRFUk5BVElPTkFMIFJFTEFUSU9O
UzwvZnVsbC10aXRsZT48L3BlcmlvZGljYWw+PGRhdGVzPjx5ZWFyPjE5OTY8L3llYXI+PC9kYXRl
cz48cHViLWxvY2F0aW9uPkNhbWJyaWRnZTwvcHViLWxvY2F0aW9uPjxwdWJsaXNoZXI+Q2FtYnJp
ZGdlIFVuaXZlcnNpdHkgUHJlc3M8L3B1Ymxpc2hlcj48dXJscz48L3VybHM+PC9yZWNvcmQ+PC9D
aXRlPjxDaXRlPjxBdXRob3I+S29sc3TDuDwvQXV0aG9yPjxZZWFyPjIwMDY8L1llYXI+PFJlY051
bT4zNTI8L1JlY051bT48cmVjb3JkPjxyZWMtbnVtYmVyPjM1MjwvcmVjLW51bWJlcj48Zm9yZWln
bi1rZXlzPjxrZXkgYXBwPSJFTiIgZGItaWQ9ImFwcDJ4emZlaTB0d3M4ZXBhczA1ZjJ6cGRhc3Bz
OWFhYXd3MiIgdGltZXN0YW1wPSIxNTQzMzM4OTkxIj4zNTI8L2tleT48L2ZvcmVpZ24ta2V5cz48
cmVmLXR5cGUgbmFtZT0iSm91cm5hbCBBcnRpY2xlIj4xNzwvcmVmLXR5cGU+PGNvbnRyaWJ1dG9y
cz48YXV0aG9ycz48YXV0aG9yPktvbHN0w7gsIFDDpWw8L2F1dGhvcj48L2F1dGhvcnM+PC9jb250
cmlidXRvcnM+PHRpdGxlcz48dGl0bGU+VGhlIHN1c3RhaW5hYmlsaXR5IGFuZCBmdXR1cmUgb2Yg
dW5yZWNvZ25pemVkIHF1YXNpLXN0YXRlczwvdGl0bGU+PHNlY29uZGFyeS10aXRsZT5Kb3VybmFs
IG9mIFBlYWNlIFJlc2VhcmNoPC9zZWNvbmRhcnktdGl0bGU+PC90aXRsZXM+PHBlcmlvZGljYWw+
PGZ1bGwtdGl0bGU+Sm91cm5hbCBvZiBQZWFjZSBSZXNlYXJjaDwvZnVsbC10aXRsZT48L3Blcmlv
ZGljYWw+PHBhZ2VzPjcyMy03NDA8L3BhZ2VzPjx2b2x1bWU+NDM8L3ZvbHVtZT48bnVtYmVyPjY8
L251bWJlcj48ZGF0ZXM+PHllYXI+MjAwNjwveWVhcj48L2RhdGVzPjx1cmxzPjxyZWxhdGVkLXVy
bHM+PHVybD5odHRwOi8vd3d3Lmpwci5zYWdlcHViLmNvbS9jb250ZW50LzQzLzYvNzIzPC91cmw+
PC9yZWxhdGVkLXVybHM+PC91cmxzPjxlbGVjdHJvbmljLXJlc291cmNlLW51bT4xMC4xMTc3LzAw
MjIzNDMzMDYwNjgxMDI8L2VsZWN0cm9uaWMtcmVzb3VyY2UtbnVtPjwvcmVjb3JkPjwvQ2l0ZT48
Q2l0ZT48QXV0aG9yPkR1bm48L0F1dGhvcj48WWVhcj4yMDEwPC9ZZWFyPjxSZWNOdW0+MTY4PC9S
ZWNOdW0+PHJlY29yZD48cmVjLW51bWJlcj4xNjg8L3JlYy1udW1iZXI+PGZvcmVpZ24ta2V5cz48
a2V5IGFwcD0iRU4iIGRiLWlkPSJhcHAyeHpmZWkwdHdzOGVwYXMwNWYyenBkYXNwczlhYWF3dzIi
IHRpbWVzdGFtcD0iMTU0MzMzODk5MCI+MTY4PC9rZXk+PC9mb3JlaWduLWtleXM+PHJlZi10eXBl
IG5hbWU9IkpvdXJuYWwgQXJ0aWNsZSI+MTc8L3JlZi10eXBlPjxjb250cmlidXRvcnM+PGF1dGhv
cnM+PGF1dGhvcj5EdW5uLCBLZXZpbiBDPC9hdXRob3I+PC9hdXRob3JzPjwvY29udHJpYnV0b3Jz
Pjx0aXRsZXM+PHRpdGxlPlRoZXJlIGlzIG5vIHN1Y2ggdGhpbmcgYXMgdGhlIHN0YXRlOiBEaXNj
b3Vyc2UsIGVmZmVjdCBhbmQgcGVyZm9ybWF0aXZpdHk8L3RpdGxlPjxzZWNvbmRhcnktdGl0bGU+
Rm9ydW0gZm9yIERldmVsb3BtZW50IFN0dWRpZXM8L3NlY29uZGFyeS10aXRsZT48L3RpdGxlcz48
cGVyaW9kaWNhbD48ZnVsbC10aXRsZT5Gb3J1bSBmb3IgRGV2ZWxvcG1lbnQgU3R1ZGllczwvZnVs
bC10aXRsZT48L3BlcmlvZGljYWw+PHBhZ2VzPjc5LTkyPC9wYWdlcz48dm9sdW1lPjM3PC92b2x1
bWU+PG51bWJlcj4xPC9udW1iZXI+PGRhdGVzPjx5ZWFyPjIwMTA8L3llYXI+PC9kYXRlcz48dXJs
cz48cmVsYXRlZC11cmxzPjx1cmw+aHR0cDovL3d3dy50YW5kZm9ubGluZS5jb20vZG9pL2Ficy8x
MC4xMDgwLzA4MDM5NDEwOTAzNTU4Mjg1PC91cmw+PC9yZWxhdGVkLXVybHM+PC91cmxzPjxlbGVj
dHJvbmljLXJlc291cmNlLW51bT4xMC4xMDgwLzA4MDM5NDEwOTAzNTU4Mjg1PC9lbGVjdHJvbmlj
LXJlc291cmNlLW51bT48L3JlY29yZD48L0NpdGU+PENpdGU+PEF1dGhvcj5FenJvdzwvQXV0aG9y
PjxZZWFyPjIwMTM8L1llYXI+PFJlY051bT44MjMxNDwvUmVjTnVtPjxyZWNvcmQ+PHJlYy1udW1i
ZXI+ODIzMTQ8L3JlYy1udW1iZXI+PGZvcmVpZ24ta2V5cz48a2V5IGFwcD0iRU4iIGRiLWlkPSJ6
ZDk5cHdzZXpyd2R4NWVwMDVpeHZzd210dHI5cGFhdGUwc2QiIHRpbWVzdGFtcD0iMTU0OTQ3MDU2
NiI+ODIzMTQ8L2tleT48L2ZvcmVpZ24ta2V5cz48cmVmLXR5cGUgbmFtZT0iSm91cm5hbCBBcnRp
Y2xlIj4xNzwvcmVmLXR5cGU+PGNvbnRyaWJ1dG9ycz48YXV0aG9ycz48YXV0aG9yPkV6cm93LCBO
YXRhc2hhPC9hdXRob3I+PGF1dGhvcj5FcmljYSBGcmFudHo8L2F1dGhvcj48L2F1dGhvcnM+PC9j
b250cmlidXRvcnM+PHRpdGxlcz48dGl0bGU+UmV2aXNpdGluZyB0aGUgQ29uY2VwdCBvZiB0aGUg
RmFpbGVkIFN0YXRlOiBicmluZ2luZyB0aGUgc3RhdGUgYmFjayBpbjwvdGl0bGU+PHNlY29uZGFy
eS10aXRsZT5UaGlyZCBXb3JsZCBRdWFydGVybHk8L3NlY29uZGFyeS10aXRsZT48L3RpdGxlcz48
cGVyaW9kaWNhbD48ZnVsbC10aXRsZT5UaGlyZCBXb3JsZCBRdWFydGVybHk8L2Z1bGwtdGl0bGU+
PC9wZXJpb2RpY2FsPjxwYWdlcz4xMzIzLTEzMzg8L3BhZ2VzPjx2b2x1bWU+MzQ8L3ZvbHVtZT48
bnVtYmVyPjg8L251bWJlcj48ZGF0ZXM+PHllYXI+MjAxMzwveWVhcj48L2RhdGVzPjx1cmxzPjwv
dXJscz48L3JlY29yZD48L0NpdGU+PC9FbmROb3RlPn==
</w:fldData>
        </w:fldChar>
      </w:r>
      <w:r w:rsidR="00F336F3">
        <w:rPr>
          <w:sz w:val="22"/>
          <w:szCs w:val="22"/>
        </w:rPr>
        <w:instrText xml:space="preserve"> ADDIN EN.CITE </w:instrText>
      </w:r>
      <w:r w:rsidR="00F336F3">
        <w:rPr>
          <w:sz w:val="22"/>
          <w:szCs w:val="22"/>
        </w:rPr>
        <w:fldChar w:fldCharType="begin">
          <w:fldData xml:space="preserve">PEVuZE5vdGU+PENpdGU+PEF1dGhvcj5KYWNrc29uPC9BdXRob3I+PFllYXI+MTk5NjwvWWVhcj48
UmVjTnVtPjMyMDwvUmVjTnVtPjxEaXNwbGF5VGV4dD4oSmFja3NvbiAxOTk2LCBLb2xzdMO4IDIw
MDYsIER1bm4gMjAxMCwgRXpyb3cgYW5kIEZyYW50eiAyMDEzKTwvRGlzcGxheVRleHQ+PHJlY29y
ZD48cmVjLW51bWJlcj4zMjA8L3JlYy1udW1iZXI+PGZvcmVpZ24ta2V5cz48a2V5IGFwcD0iRU4i
IGRiLWlkPSJhcHAyeHpmZWkwdHdzOGVwYXMwNWYyenBkYXNwczlhYWF3dzIiIHRpbWVzdGFtcD0i
MTU0MzMzODk5MSI+MzIwPC9rZXk+PC9mb3JlaWduLWtleXM+PHJlZi10eXBlIG5hbWU9IkJvb2si
PjY8L3JlZi10eXBlPjxjb250cmlidXRvcnM+PGF1dGhvcnM+PGF1dGhvcj5Sb2JlcnQgSC4gSmFj
a3NvbjwvYXV0aG9yPjwvYXV0aG9ycz48L2NvbnRyaWJ1dG9ycz48dGl0bGVzPjx0aXRsZT5RdWFz
aS1zdGF0ZXM8L3RpdGxlPjxzZWNvbmRhcnktdGl0bGU+Q2FtYnJpZGdlIHN0dWRpZXMgaW4gaW50
ZXJuYXRpb25hbCByZWxhdGlvbnM8L3NlY29uZGFyeS10aXRsZT48L3RpdGxlcz48cGVyaW9kaWNh
bD48ZnVsbC10aXRsZT5DQU1CUklER0UgU1RVRElFUyBJTiBJTlRFUk5BVElPTkFMIFJFTEFUSU9O
UzwvZnVsbC10aXRsZT48L3BlcmlvZGljYWw+PGRhdGVzPjx5ZWFyPjE5OTY8L3llYXI+PC9kYXRl
cz48cHViLWxvY2F0aW9uPkNhbWJyaWRnZTwvcHViLWxvY2F0aW9uPjxwdWJsaXNoZXI+Q2FtYnJp
ZGdlIFVuaXZlcnNpdHkgUHJlc3M8L3B1Ymxpc2hlcj48dXJscz48L3VybHM+PC9yZWNvcmQ+PC9D
aXRlPjxDaXRlPjxBdXRob3I+S29sc3TDuDwvQXV0aG9yPjxZZWFyPjIwMDY8L1llYXI+PFJlY051
bT4zNTI8L1JlY051bT48cmVjb3JkPjxyZWMtbnVtYmVyPjM1MjwvcmVjLW51bWJlcj48Zm9yZWln
bi1rZXlzPjxrZXkgYXBwPSJFTiIgZGItaWQ9ImFwcDJ4emZlaTB0d3M4ZXBhczA1ZjJ6cGRhc3Bz
OWFhYXd3MiIgdGltZXN0YW1wPSIxNTQzMzM4OTkxIj4zNTI8L2tleT48L2ZvcmVpZ24ta2V5cz48
cmVmLXR5cGUgbmFtZT0iSm91cm5hbCBBcnRpY2xlIj4xNzwvcmVmLXR5cGU+PGNvbnRyaWJ1dG9y
cz48YXV0aG9ycz48YXV0aG9yPktvbHN0w7gsIFDDpWw8L2F1dGhvcj48L2F1dGhvcnM+PC9jb250
cmlidXRvcnM+PHRpdGxlcz48dGl0bGU+VGhlIHN1c3RhaW5hYmlsaXR5IGFuZCBmdXR1cmUgb2Yg
dW5yZWNvZ25pemVkIHF1YXNpLXN0YXRlczwvdGl0bGU+PHNlY29uZGFyeS10aXRsZT5Kb3VybmFs
IG9mIFBlYWNlIFJlc2VhcmNoPC9zZWNvbmRhcnktdGl0bGU+PC90aXRsZXM+PHBlcmlvZGljYWw+
PGZ1bGwtdGl0bGU+Sm91cm5hbCBvZiBQZWFjZSBSZXNlYXJjaDwvZnVsbC10aXRsZT48L3Blcmlv
ZGljYWw+PHBhZ2VzPjcyMy03NDA8L3BhZ2VzPjx2b2x1bWU+NDM8L3ZvbHVtZT48bnVtYmVyPjY8
L251bWJlcj48ZGF0ZXM+PHllYXI+MjAwNjwveWVhcj48L2RhdGVzPjx1cmxzPjxyZWxhdGVkLXVy
bHM+PHVybD5odHRwOi8vd3d3Lmpwci5zYWdlcHViLmNvbS9jb250ZW50LzQzLzYvNzIzPC91cmw+
PC9yZWxhdGVkLXVybHM+PC91cmxzPjxlbGVjdHJvbmljLXJlc291cmNlLW51bT4xMC4xMTc3LzAw
MjIzNDMzMDYwNjgxMDI8L2VsZWN0cm9uaWMtcmVzb3VyY2UtbnVtPjwvcmVjb3JkPjwvQ2l0ZT48
Q2l0ZT48QXV0aG9yPkR1bm48L0F1dGhvcj48WWVhcj4yMDEwPC9ZZWFyPjxSZWNOdW0+MTY4PC9S
ZWNOdW0+PHJlY29yZD48cmVjLW51bWJlcj4xNjg8L3JlYy1udW1iZXI+PGZvcmVpZ24ta2V5cz48
a2V5IGFwcD0iRU4iIGRiLWlkPSJhcHAyeHpmZWkwdHdzOGVwYXMwNWYyenBkYXNwczlhYWF3dzIi
IHRpbWVzdGFtcD0iMTU0MzMzODk5MCI+MTY4PC9rZXk+PC9mb3JlaWduLWtleXM+PHJlZi10eXBl
IG5hbWU9IkpvdXJuYWwgQXJ0aWNsZSI+MTc8L3JlZi10eXBlPjxjb250cmlidXRvcnM+PGF1dGhv
cnM+PGF1dGhvcj5EdW5uLCBLZXZpbiBDPC9hdXRob3I+PC9hdXRob3JzPjwvY29udHJpYnV0b3Jz
Pjx0aXRsZXM+PHRpdGxlPlRoZXJlIGlzIG5vIHN1Y2ggdGhpbmcgYXMgdGhlIHN0YXRlOiBEaXNj
b3Vyc2UsIGVmZmVjdCBhbmQgcGVyZm9ybWF0aXZpdHk8L3RpdGxlPjxzZWNvbmRhcnktdGl0bGU+
Rm9ydW0gZm9yIERldmVsb3BtZW50IFN0dWRpZXM8L3NlY29uZGFyeS10aXRsZT48L3RpdGxlcz48
cGVyaW9kaWNhbD48ZnVsbC10aXRsZT5Gb3J1bSBmb3IgRGV2ZWxvcG1lbnQgU3R1ZGllczwvZnVs
bC10aXRsZT48L3BlcmlvZGljYWw+PHBhZ2VzPjc5LTkyPC9wYWdlcz48dm9sdW1lPjM3PC92b2x1
bWU+PG51bWJlcj4xPC9udW1iZXI+PGRhdGVzPjx5ZWFyPjIwMTA8L3llYXI+PC9kYXRlcz48dXJs
cz48cmVsYXRlZC11cmxzPjx1cmw+aHR0cDovL3d3dy50YW5kZm9ubGluZS5jb20vZG9pL2Ficy8x
MC4xMDgwLzA4MDM5NDEwOTAzNTU4Mjg1PC91cmw+PC9yZWxhdGVkLXVybHM+PC91cmxzPjxlbGVj
dHJvbmljLXJlc291cmNlLW51bT4xMC4xMDgwLzA4MDM5NDEwOTAzNTU4Mjg1PC9lbGVjdHJvbmlj
LXJlc291cmNlLW51bT48L3JlY29yZD48L0NpdGU+PENpdGU+PEF1dGhvcj5FenJvdzwvQXV0aG9y
PjxZZWFyPjIwMTM8L1llYXI+PFJlY051bT44MjMxNDwvUmVjTnVtPjxyZWNvcmQ+PHJlYy1udW1i
ZXI+ODIzMTQ8L3JlYy1udW1iZXI+PGZvcmVpZ24ta2V5cz48a2V5IGFwcD0iRU4iIGRiLWlkPSJ6
ZDk5cHdzZXpyd2R4NWVwMDVpeHZzd210dHI5cGFhdGUwc2QiIHRpbWVzdGFtcD0iMTU0OTQ3MDU2
NiI+ODIzMTQ8L2tleT48L2ZvcmVpZ24ta2V5cz48cmVmLXR5cGUgbmFtZT0iSm91cm5hbCBBcnRp
Y2xlIj4xNzwvcmVmLXR5cGU+PGNvbnRyaWJ1dG9ycz48YXV0aG9ycz48YXV0aG9yPkV6cm93LCBO
YXRhc2hhPC9hdXRob3I+PGF1dGhvcj5FcmljYSBGcmFudHo8L2F1dGhvcj48L2F1dGhvcnM+PC9j
b250cmlidXRvcnM+PHRpdGxlcz48dGl0bGU+UmV2aXNpdGluZyB0aGUgQ29uY2VwdCBvZiB0aGUg
RmFpbGVkIFN0YXRlOiBicmluZ2luZyB0aGUgc3RhdGUgYmFjayBpbjwvdGl0bGU+PHNlY29uZGFy
eS10aXRsZT5UaGlyZCBXb3JsZCBRdWFydGVybHk8L3NlY29uZGFyeS10aXRsZT48L3RpdGxlcz48
cGVyaW9kaWNhbD48ZnVsbC10aXRsZT5UaGlyZCBXb3JsZCBRdWFydGVybHk8L2Z1bGwtdGl0bGU+
PC9wZXJpb2RpY2FsPjxwYWdlcz4xMzIzLTEzMzg8L3BhZ2VzPjx2b2x1bWU+MzQ8L3ZvbHVtZT48
bnVtYmVyPjg8L251bWJlcj48ZGF0ZXM+PHllYXI+MjAxMzwveWVhcj48L2RhdGVzPjx1cmxzPjwv
dXJscz48L3JlY29yZD48L0NpdGU+PC9FbmROb3RlPn==
</w:fldData>
        </w:fldChar>
      </w:r>
      <w:r w:rsidR="00F336F3">
        <w:rPr>
          <w:sz w:val="22"/>
          <w:szCs w:val="22"/>
        </w:rPr>
        <w:instrText xml:space="preserve"> ADDIN EN.CITE.DATA </w:instrText>
      </w:r>
      <w:r w:rsidR="00F336F3">
        <w:rPr>
          <w:sz w:val="22"/>
          <w:szCs w:val="22"/>
        </w:rPr>
      </w:r>
      <w:r w:rsidR="00F336F3">
        <w:rPr>
          <w:sz w:val="22"/>
          <w:szCs w:val="22"/>
        </w:rPr>
        <w:fldChar w:fldCharType="end"/>
      </w:r>
      <w:r w:rsidRPr="006255B4">
        <w:rPr>
          <w:sz w:val="22"/>
          <w:szCs w:val="22"/>
        </w:rPr>
      </w:r>
      <w:r w:rsidRPr="006255B4">
        <w:rPr>
          <w:sz w:val="22"/>
          <w:szCs w:val="22"/>
        </w:rPr>
        <w:fldChar w:fldCharType="separate"/>
      </w:r>
      <w:r>
        <w:rPr>
          <w:noProof/>
          <w:sz w:val="22"/>
          <w:szCs w:val="22"/>
        </w:rPr>
        <w:t>(Jackson 1996, Kolstø 2006, Dunn 2010, Ezrow and Frantz 2013)</w:t>
      </w:r>
      <w:r w:rsidRPr="006255B4">
        <w:rPr>
          <w:sz w:val="22"/>
          <w:szCs w:val="22"/>
        </w:rPr>
        <w:fldChar w:fldCharType="end"/>
      </w:r>
      <w:r w:rsidRPr="006255B4">
        <w:rPr>
          <w:sz w:val="22"/>
          <w:szCs w:val="22"/>
        </w:rPr>
        <w:t xml:space="preserve">. This, in turn, has led to call for more sophisticated theorization of state dynamics than these concepts allow for </w:t>
      </w:r>
      <w:r w:rsidR="00DA4F9D">
        <w:rPr>
          <w:sz w:val="22"/>
          <w:szCs w:val="22"/>
        </w:rPr>
        <w:t xml:space="preserve">such as </w:t>
      </w:r>
      <w:r w:rsidRPr="006255B4">
        <w:rPr>
          <w:sz w:val="22"/>
          <w:szCs w:val="22"/>
        </w:rPr>
        <w:t>the concept “areas of limited statehood”.</w:t>
      </w:r>
      <w:r w:rsidRPr="00CE356F">
        <w:rPr>
          <w:sz w:val="22"/>
          <w:szCs w:val="22"/>
        </w:rPr>
        <w:t xml:space="preserve"> </w:t>
      </w:r>
      <w:r>
        <w:rPr>
          <w:sz w:val="22"/>
          <w:szCs w:val="22"/>
        </w:rPr>
        <w:t>At the practitioner level this has led to a “doubling down” on the need to formalize good governance as a way to create synergies among environment, livelihoods, and economic growth</w:t>
      </w:r>
      <w:r w:rsidR="00D064D0">
        <w:rPr>
          <w:sz w:val="22"/>
          <w:szCs w:val="22"/>
        </w:rPr>
        <w:t xml:space="preserve"> </w:t>
      </w:r>
      <w:r w:rsidR="004423F9">
        <w:rPr>
          <w:sz w:val="22"/>
          <w:szCs w:val="22"/>
        </w:rPr>
        <w:fldChar w:fldCharType="begin"/>
      </w:r>
      <w:r w:rsidR="004423F9">
        <w:rPr>
          <w:sz w:val="22"/>
          <w:szCs w:val="22"/>
        </w:rPr>
        <w:instrText xml:space="preserve"> ADDIN EN.CITE &lt;EndNote&gt;&lt;Cite&gt;&lt;Author&gt;Tucker&lt;/Author&gt;&lt;Year&gt;2015&lt;/Year&gt;&lt;RecNum&gt;82326&lt;/RecNum&gt;&lt;DisplayText&gt;(Tucker 2015)&lt;/DisplayText&gt;&lt;record&gt;&lt;rec-number&gt;82326&lt;/rec-number&gt;&lt;foreign-keys&gt;&lt;key app="EN" db-id="zd99pwsezrwdx5ep05ixvswmttr9paate0sd" timestamp="1549634567"&gt;82326&lt;/key&gt;&lt;/foreign-keys&gt;&lt;ref-type name="Report"&gt;27&lt;/ref-type&gt;&lt;contributors&gt;&lt;authors&gt;&lt;author&gt;Wil Tucker&lt;/author&gt;&lt;/authors&gt;&lt;/contributors&gt;&lt;auth-address&gt;copyright@fao.org&lt;/auth-address&gt;&lt;titles&gt;&lt;title&gt;Lifting the Veil: Deforestation Disguised as Agriculture in Cambodia&lt;/title&gt;&lt;/titles&gt;&lt;keywords&gt;&lt;keyword&gt;no deforestation&lt;/keyword&gt;&lt;keyword&gt;innovative approaches&lt;/keyword&gt;&lt;keyword&gt;FAO&lt;/keyword&gt;&lt;keyword&gt;ITTO&lt;/keyword&gt;&lt;/keywords&gt;&lt;dates&gt;&lt;year&gt;2015&lt;/year&gt;&lt;pub-dates&gt;&lt;date&gt;August&lt;/date&gt;&lt;/pub-dates&gt;&lt;/dates&gt;&lt;pub-location&gt;Washington, DC&lt;/pub-location&gt;&lt;publisher&gt;Forest Trends, UK Aid&lt;/publisher&gt;&lt;work-type&gt;Forest Trends blog&lt;/work-type&gt;&lt;urls&gt;&lt;related-urls&gt;&lt;url&gt;http://www.illegal-logging.info/papers/FAO_-_Best_Practices_Forestry_Law_Compliance.pdf&lt;/url&gt;&lt;/related-urls&gt;&lt;/urls&gt;&lt;/record&gt;&lt;/Cite&gt;&lt;/EndNote&gt;</w:instrText>
      </w:r>
      <w:r w:rsidR="004423F9">
        <w:rPr>
          <w:sz w:val="22"/>
          <w:szCs w:val="22"/>
        </w:rPr>
        <w:fldChar w:fldCharType="separate"/>
      </w:r>
      <w:r w:rsidR="004423F9">
        <w:rPr>
          <w:noProof/>
          <w:sz w:val="22"/>
          <w:szCs w:val="22"/>
        </w:rPr>
        <w:t>(Tucker 2015)</w:t>
      </w:r>
      <w:r w:rsidR="004423F9">
        <w:rPr>
          <w:sz w:val="22"/>
          <w:szCs w:val="22"/>
        </w:rPr>
        <w:fldChar w:fldCharType="end"/>
      </w:r>
      <w:r>
        <w:rPr>
          <w:i/>
          <w:sz w:val="22"/>
          <w:szCs w:val="22"/>
        </w:rPr>
        <w:t xml:space="preserve">, </w:t>
      </w:r>
      <w:r w:rsidRPr="00CC7AB5">
        <w:rPr>
          <w:iCs/>
          <w:sz w:val="22"/>
          <w:szCs w:val="22"/>
        </w:rPr>
        <w:t xml:space="preserve">rather than </w:t>
      </w:r>
      <w:r w:rsidRPr="00DE0CB8">
        <w:rPr>
          <w:iCs/>
          <w:sz w:val="22"/>
          <w:szCs w:val="22"/>
        </w:rPr>
        <w:t>interrogating the contradictions in the synergies themselves.</w:t>
      </w:r>
    </w:p>
    <w:p w14:paraId="7C5CA6CF" w14:textId="77777777" w:rsidR="00534CF9" w:rsidRPr="00DE0CB8" w:rsidRDefault="00534CF9" w:rsidP="00B827D3">
      <w:pPr>
        <w:widowControl w:val="0"/>
        <w:ind w:firstLine="720"/>
        <w:contextualSpacing/>
        <w:mirrorIndents/>
        <w:rPr>
          <w:sz w:val="22"/>
          <w:szCs w:val="22"/>
        </w:rPr>
      </w:pPr>
    </w:p>
    <w:p w14:paraId="09786025" w14:textId="77777777" w:rsidR="005836A3" w:rsidRPr="000143A4" w:rsidRDefault="00622E09" w:rsidP="00B827D3">
      <w:pPr>
        <w:widowControl w:val="0"/>
        <w:ind w:firstLine="720"/>
        <w:contextualSpacing/>
        <w:mirrorIndents/>
        <w:rPr>
          <w:sz w:val="22"/>
          <w:szCs w:val="22"/>
        </w:rPr>
      </w:pPr>
      <w:r w:rsidRPr="00DE0CB8">
        <w:rPr>
          <w:sz w:val="22"/>
          <w:szCs w:val="22"/>
        </w:rPr>
        <w:t xml:space="preserve">At the practitioner level, our contribution calls for a fundamental rethinking of the Faustian bargain implicit in the norm complex characterized by an active presence of intervening to solve problems, the </w:t>
      </w:r>
      <w:r w:rsidR="00DA4F9D">
        <w:rPr>
          <w:sz w:val="22"/>
          <w:szCs w:val="22"/>
        </w:rPr>
        <w:t xml:space="preserve">? </w:t>
      </w:r>
      <w:r w:rsidRPr="00DE0CB8">
        <w:rPr>
          <w:sz w:val="22"/>
          <w:szCs w:val="22"/>
        </w:rPr>
        <w:t>and the design of new experiments is favoured and championed rather than problem solving themselves</w:t>
      </w:r>
      <w:r w:rsidR="00DE0CB8" w:rsidRPr="00DE0CB8">
        <w:rPr>
          <w:sz w:val="22"/>
          <w:szCs w:val="22"/>
        </w:rPr>
        <w:t xml:space="preserve"> </w:t>
      </w:r>
      <w:r w:rsidRPr="00DE0CB8">
        <w:rPr>
          <w:sz w:val="22"/>
          <w:szCs w:val="22"/>
        </w:rPr>
        <w:t>.</w:t>
      </w:r>
      <w:r w:rsidR="00B33246" w:rsidRPr="00DE0CB8">
        <w:rPr>
          <w:sz w:val="22"/>
          <w:szCs w:val="22"/>
        </w:rPr>
        <w:t xml:space="preserve"> To be sure, recent evaluation impacts are starting to crack the surfaces of the good governance norm complex. For example, a recent World Bank’s evaluation of their “good governance” efforts in Cambodia found that “</w:t>
      </w:r>
      <w:r w:rsidR="00534CF9" w:rsidRPr="00DE0CB8">
        <w:rPr>
          <w:sz w:val="22"/>
          <w:szCs w:val="22"/>
        </w:rPr>
        <w:t>projects aiming at strengthening accountability should pay more attention to the political economy</w:t>
      </w:r>
      <w:r w:rsidR="00B33246" w:rsidRPr="00DE0CB8">
        <w:rPr>
          <w:sz w:val="22"/>
          <w:szCs w:val="22"/>
        </w:rPr>
        <w:t xml:space="preserve">” which requires “a better understanding of the underlying structures of power, interests, incentives, and institutions that </w:t>
      </w:r>
      <w:r w:rsidR="00B33246" w:rsidRPr="00DE0CB8">
        <w:rPr>
          <w:sz w:val="22"/>
          <w:szCs w:val="22"/>
        </w:rPr>
        <w:lastRenderedPageBreak/>
        <w:t xml:space="preserve">could enable or prevent changes is needed” . </w:t>
      </w:r>
      <w:r w:rsidR="00DE0CB8" w:rsidRPr="00DE0CB8">
        <w:rPr>
          <w:sz w:val="22"/>
          <w:szCs w:val="22"/>
        </w:rPr>
        <w:t xml:space="preserve"> </w:t>
      </w:r>
      <w:r w:rsidR="00B33246" w:rsidRPr="00DE0CB8">
        <w:rPr>
          <w:sz w:val="22"/>
          <w:szCs w:val="22"/>
        </w:rPr>
        <w:t>However, ultimately they doubled down on reinforcing subcomponent synergies and technical tinker</w:t>
      </w:r>
      <w:r w:rsidR="00DE0CB8" w:rsidRPr="00DE0CB8">
        <w:rPr>
          <w:sz w:val="22"/>
          <w:szCs w:val="22"/>
        </w:rPr>
        <w:t xml:space="preserve">ing </w:t>
      </w:r>
      <w:r w:rsidR="00AF43E2">
        <w:rPr>
          <w:sz w:val="22"/>
          <w:szCs w:val="22"/>
        </w:rPr>
        <w:fldChar w:fldCharType="begin"/>
      </w:r>
      <w:r w:rsidR="00AF43E2">
        <w:rPr>
          <w:sz w:val="22"/>
          <w:szCs w:val="22"/>
        </w:rPr>
        <w:instrText xml:space="preserve"> ADDIN EN.CITE &lt;EndNote&gt;&lt;Cite&gt;&lt;Author&gt;The World Bank&lt;/Author&gt;&lt;Year&gt;Not dated&lt;/Year&gt;&lt;RecNum&gt;82337&lt;/RecNum&gt;&lt;DisplayText&gt;(The World Bank Not dated)&lt;/DisplayText&gt;&lt;record&gt;&lt;rec-number&gt;82337&lt;/rec-number&gt;&lt;foreign-keys&gt;&lt;key app="EN" db-id="zd99pwsezrwdx5ep05ixvswmttr9paate0sd" timestamp="1549989476"&gt;82337&lt;/key&gt;&lt;/foreign-keys&gt;&lt;ref-type name="Report"&gt;27&lt;/ref-type&gt;&lt;contributors&gt;&lt;authors&gt;&lt;author&gt;The World Bank,&lt;/author&gt;&lt;/authors&gt;&lt;subsidiary-authors&gt;&lt;author&gt;Independent Evaluation Group, The World Bank&lt;/author&gt;&lt;/subsidiary-authors&gt;&lt;/contributors&gt;&lt;titles&gt;&lt;title&gt;Beneficiary and Third Party Monitoring of District Services: Enhancing the performance of One Window Service Offices through monitoring and awareness building&lt;/title&gt;&lt;secondary-title&gt;Demand for Good Governance Project: Cambodia: &lt;/secondary-title&gt;&lt;/titles&gt;&lt;number&gt;Report No. 116799&lt;/number&gt;&lt;dates&gt;&lt;year&gt;Not dated&lt;/year&gt;&lt;pub-dates&gt;&lt;date&gt;June 26&lt;/date&gt;&lt;/pub-dates&gt;&lt;/dates&gt;&lt;publisher&gt;The World Bank&lt;/publisher&gt;&lt;isbn&gt;Report No. 49572-GLB&lt;/isbn&gt;&lt;urls&gt;&lt;/urls&gt;&lt;/record&gt;&lt;/Cite&gt;&lt;/EndNote&gt;</w:instrText>
      </w:r>
      <w:r w:rsidR="00AF43E2">
        <w:rPr>
          <w:sz w:val="22"/>
          <w:szCs w:val="22"/>
        </w:rPr>
        <w:fldChar w:fldCharType="separate"/>
      </w:r>
      <w:r w:rsidR="00AF43E2">
        <w:rPr>
          <w:noProof/>
          <w:sz w:val="22"/>
          <w:szCs w:val="22"/>
        </w:rPr>
        <w:t>(The World Bank Not dated)</w:t>
      </w:r>
      <w:r w:rsidR="00AF43E2">
        <w:rPr>
          <w:sz w:val="22"/>
          <w:szCs w:val="22"/>
        </w:rPr>
        <w:fldChar w:fldCharType="end"/>
      </w:r>
      <w:r w:rsidR="00B33246" w:rsidRPr="00DE0CB8">
        <w:rPr>
          <w:sz w:val="22"/>
          <w:szCs w:val="22"/>
        </w:rPr>
        <w:t xml:space="preserve"> by asserting that </w:t>
      </w:r>
      <w:r w:rsidR="00DE0CB8" w:rsidRPr="00DE0CB8">
        <w:rPr>
          <w:sz w:val="22"/>
          <w:szCs w:val="22"/>
        </w:rPr>
        <w:t xml:space="preserve">such a political economy approach would led to recommendations that the “Ministry of Finance’s support to the decentralization agenda”, that it would have reinforced the need for the Ministry of Labor to provide “incentives regarding the sustainability of the Arbitration Council”, and the Ministry of Interior support “strong, independent monitoring by civil society organizations” which, they argue would have led to more synergistic and “ realistic and strategic objectives” </w:t>
      </w:r>
      <w:r w:rsidR="00534CF9" w:rsidRPr="00DE0CB8">
        <w:rPr>
          <w:sz w:val="22"/>
          <w:szCs w:val="22"/>
        </w:rPr>
        <w:fldChar w:fldCharType="begin"/>
      </w:r>
      <w:r w:rsidR="00534CF9" w:rsidRPr="00DE0CB8">
        <w:rPr>
          <w:sz w:val="22"/>
          <w:szCs w:val="22"/>
        </w:rPr>
        <w:instrText xml:space="preserve"> ADDIN EN.CITE &lt;EndNote&gt;&lt;Cite&gt;&lt;Author&gt;The World Bank&lt;/Author&gt;&lt;Year&gt;2009&lt;/Year&gt;&lt;RecNum&gt;27476&lt;/RecNum&gt;&lt;DisplayText&gt;(The World Bank 2009)&lt;/DisplayText&gt;&lt;record&gt;&lt;rec-number&gt;27476&lt;/rec-number&gt;&lt;foreign-keys&gt;&lt;key app="EN" db-id="zd99pwsezrwdx5ep05ixvswmttr9paate0sd" timestamp="1492188171"&gt;27476&lt;/key&gt;&lt;/foreign-keys&gt;&lt;ref-type name="Report"&gt;27&lt;/ref-type&gt;&lt;contributors&gt;&lt;authors&gt;&lt;author&gt;The World Bank,&lt;/author&gt;&lt;/authors&gt;&lt;subsidiary-authors&gt;&lt;author&gt;Agriculture and Rural Development Department&lt;/author&gt;&lt;/subsidiary-authors&gt;&lt;/contributors&gt;&lt;titles&gt;&lt;title&gt;Roots for Good Forest Outcomes: An Analytical Framework for Governance Reforms&lt;/title&gt;&lt;/titles&gt;&lt;dates&gt;&lt;year&gt;2009&lt;/year&gt;&lt;/dates&gt;&lt;publisher&gt;The World Bank&lt;/publisher&gt;&lt;isbn&gt;Report No. 49572-GLB&lt;/isbn&gt;&lt;urls&gt;&lt;/urls&gt;&lt;/record&gt;&lt;/Cite&gt;&lt;/EndNote&gt;</w:instrText>
      </w:r>
      <w:r w:rsidR="00534CF9" w:rsidRPr="00DE0CB8">
        <w:rPr>
          <w:sz w:val="22"/>
          <w:szCs w:val="22"/>
        </w:rPr>
        <w:fldChar w:fldCharType="separate"/>
      </w:r>
      <w:r w:rsidR="00534CF9" w:rsidRPr="00DE0CB8">
        <w:rPr>
          <w:noProof/>
          <w:sz w:val="22"/>
          <w:szCs w:val="22"/>
        </w:rPr>
        <w:t>(The World Bank 2009)</w:t>
      </w:r>
      <w:r w:rsidR="00534CF9" w:rsidRPr="00DE0CB8">
        <w:rPr>
          <w:sz w:val="22"/>
          <w:szCs w:val="22"/>
        </w:rPr>
        <w:fldChar w:fldCharType="end"/>
      </w:r>
      <w:r w:rsidR="00342909">
        <w:rPr>
          <w:sz w:val="22"/>
          <w:szCs w:val="22"/>
        </w:rPr>
        <w:t>.</w:t>
      </w:r>
    </w:p>
    <w:p w14:paraId="6A0D122D" w14:textId="77777777" w:rsidR="00606B57" w:rsidRPr="00CE356F" w:rsidRDefault="00606B57" w:rsidP="00B827D3">
      <w:pPr>
        <w:widowControl w:val="0"/>
        <w:ind w:left="1440"/>
        <w:contextualSpacing/>
        <w:mirrorIndents/>
        <w:rPr>
          <w:b/>
          <w:sz w:val="22"/>
          <w:szCs w:val="22"/>
        </w:rPr>
      </w:pPr>
      <w:r w:rsidRPr="00CE356F">
        <w:rPr>
          <w:b/>
          <w:sz w:val="22"/>
          <w:szCs w:val="22"/>
        </w:rPr>
        <w:t xml:space="preserve">  </w:t>
      </w:r>
    </w:p>
    <w:p w14:paraId="127F4508" w14:textId="77777777" w:rsidR="00606B57" w:rsidRDefault="00606B57" w:rsidP="00B827D3">
      <w:pPr>
        <w:widowControl w:val="0"/>
        <w:ind w:firstLine="720"/>
        <w:contextualSpacing/>
        <w:mirrorIndents/>
        <w:rPr>
          <w:bCs/>
          <w:sz w:val="22"/>
          <w:szCs w:val="22"/>
        </w:rPr>
      </w:pPr>
      <w:r w:rsidRPr="00CE356F">
        <w:rPr>
          <w:bCs/>
          <w:sz w:val="22"/>
          <w:szCs w:val="22"/>
        </w:rPr>
        <w:t xml:space="preserve">Clearly, if transnational efforts are to have more traction, more work needs to be done to unpack explanations for this norm complex. Recognition of this calls for a return to the important work on causal beliefs </w:t>
      </w:r>
      <w:r w:rsidRPr="00CE356F">
        <w:rPr>
          <w:bCs/>
          <w:sz w:val="22"/>
          <w:szCs w:val="22"/>
        </w:rPr>
        <w:fldChar w:fldCharType="begin"/>
      </w:r>
      <w:r>
        <w:rPr>
          <w:bCs/>
          <w:sz w:val="22"/>
          <w:szCs w:val="22"/>
        </w:rPr>
        <w:instrText xml:space="preserve"> ADDIN EN.CITE &lt;EndNote&gt;&lt;Cite&gt;&lt;Author&gt;Haas&lt;/Author&gt;&lt;Year&gt;1992&lt;/Year&gt;&lt;RecNum&gt;43278&lt;/RecNum&gt;&lt;DisplayText&gt;(Haas 1992, Sabatier and Jenkins-Smith 1993)&lt;/DisplayText&gt;&lt;record&gt;&lt;rec-number&gt;43278&lt;/rec-number&gt;&lt;foreign-keys&gt;&lt;key app="EN" db-id="zd99pwsezrwdx5ep05ixvswmttr9paate0sd" timestamp="1492188178"&gt;43278&lt;/key&gt;&lt;/foreign-keys&gt;&lt;ref-type name="Journal Article"&gt;17&lt;/ref-type&gt;&lt;contributors&gt;&lt;authors&gt;&lt;author&gt;Haas, P. M.&lt;/author&gt;&lt;/authors&gt;&lt;/contributors&gt;&lt;titles&gt;&lt;title&gt;Epistemic Communities and International-Policy Coordination - Introduction&lt;/title&gt;&lt;secondary-title&gt;International Organization&lt;/secondary-title&gt;&lt;/titles&gt;&lt;periodical&gt;&lt;full-title&gt;International Organization&lt;/full-title&gt;&lt;/periodical&gt;&lt;pages&gt;1-35&lt;/pages&gt;&lt;volume&gt;46&lt;/volume&gt;&lt;number&gt;1&lt;/number&gt;&lt;dates&gt;&lt;year&gt;1992&lt;/year&gt;&lt;pub-dates&gt;&lt;date&gt;Win&lt;/date&gt;&lt;/pub-dates&gt;&lt;/dates&gt;&lt;accession-num&gt;ISI:A1992HA30300001&lt;/accession-num&gt;&lt;urls&gt;&lt;related-urls&gt;&lt;url&gt;&amp;lt;Go to ISI&amp;gt;://A1992HA30300001 &lt;/url&gt;&lt;/related-urls&gt;&lt;/urls&gt;&lt;/record&gt;&lt;/Cite&gt;&lt;Cite&gt;&lt;Author&gt;Sabatier&lt;/Author&gt;&lt;Year&gt;1993&lt;/Year&gt;&lt;RecNum&gt;42628&lt;/RecNum&gt;&lt;record&gt;&lt;rec-number&gt;42628&lt;/rec-number&gt;&lt;foreign-keys&gt;&lt;key app="EN" db-id="zd99pwsezrwdx5ep05ixvswmttr9paate0sd" timestamp="1492188177"&gt;42628&lt;/key&gt;&lt;/foreign-keys&gt;&lt;ref-type name="Book"&gt;6&lt;/ref-type&gt;&lt;contributors&gt;&lt;authors&gt;&lt;author&gt;Paul Sabatier&lt;/author&gt;&lt;author&gt;Hank C. Jenkins-Smith&lt;/author&gt;&lt;/authors&gt;&lt;/contributors&gt;&lt;titles&gt;&lt;title&gt;Policy Change and Learning: An Advocacy Coalition Approach&lt;/title&gt;&lt;/titles&gt;&lt;dates&gt;&lt;year&gt;1993&lt;/year&gt;&lt;/dates&gt;&lt;pub-location&gt;Boulder&lt;/pub-location&gt;&lt;publisher&gt;Westview Press&lt;/publisher&gt;&lt;urls&gt;&lt;/urls&gt;&lt;/record&gt;&lt;/Cite&gt;&lt;/EndNote&gt;</w:instrText>
      </w:r>
      <w:r w:rsidRPr="00CE356F">
        <w:rPr>
          <w:bCs/>
          <w:sz w:val="22"/>
          <w:szCs w:val="22"/>
        </w:rPr>
        <w:fldChar w:fldCharType="separate"/>
      </w:r>
      <w:r w:rsidRPr="00CE356F">
        <w:rPr>
          <w:bCs/>
          <w:noProof/>
          <w:sz w:val="22"/>
          <w:szCs w:val="22"/>
        </w:rPr>
        <w:t>(Haas 1992, Sabatier and Jenkins-Smith 1993)</w:t>
      </w:r>
      <w:r w:rsidRPr="00CE356F">
        <w:rPr>
          <w:bCs/>
          <w:sz w:val="22"/>
          <w:szCs w:val="22"/>
        </w:rPr>
        <w:fldChar w:fldCharType="end"/>
      </w:r>
      <w:r w:rsidRPr="00CE356F">
        <w:rPr>
          <w:bCs/>
          <w:noProof/>
          <w:sz w:val="22"/>
          <w:szCs w:val="22"/>
        </w:rPr>
        <w:t xml:space="preserve"> held </w:t>
      </w:r>
      <w:r w:rsidRPr="00CE356F">
        <w:rPr>
          <w:bCs/>
          <w:sz w:val="22"/>
          <w:szCs w:val="22"/>
        </w:rPr>
        <w:t>among epistemic communities – in this case applied good governance scholars and practitioners – as explaining why so many efforts to make weak states stronger assume that attention to any one of the components of good governance reviewed above is likely to have a positive effects in improving the strength of states to governance, when, the empirical evidence finds a much more complicated relationship. What we can say is that the role of beliefs about causality, rather than causality themselves, presents a</w:t>
      </w:r>
      <w:r w:rsidR="003D7E8A">
        <w:rPr>
          <w:bCs/>
          <w:sz w:val="22"/>
          <w:szCs w:val="22"/>
        </w:rPr>
        <w:t xml:space="preserve"> critically important research question </w:t>
      </w:r>
      <w:r w:rsidRPr="00CE356F">
        <w:rPr>
          <w:bCs/>
          <w:sz w:val="22"/>
          <w:szCs w:val="22"/>
        </w:rPr>
        <w:t xml:space="preserve">that is most certainly relevant for placing in context whether, when, and how, </w:t>
      </w:r>
      <w:r w:rsidR="003D7E8A">
        <w:rPr>
          <w:bCs/>
          <w:sz w:val="22"/>
          <w:szCs w:val="22"/>
        </w:rPr>
        <w:t xml:space="preserve">transnational finance and market driven interventions  might simply exacerbate, rather than address, specified environmental, social, and economic challenges. </w:t>
      </w:r>
      <w:r w:rsidRPr="00CE356F">
        <w:rPr>
          <w:bCs/>
          <w:sz w:val="22"/>
          <w:szCs w:val="22"/>
        </w:rPr>
        <w:t>Failure to do so means that good governance scholars ma</w:t>
      </w:r>
      <w:r w:rsidR="00DA4F9D">
        <w:rPr>
          <w:bCs/>
          <w:sz w:val="22"/>
          <w:szCs w:val="22"/>
        </w:rPr>
        <w:t>y</w:t>
      </w:r>
      <w:r w:rsidRPr="00CE356F">
        <w:rPr>
          <w:bCs/>
          <w:sz w:val="22"/>
          <w:szCs w:val="22"/>
        </w:rPr>
        <w:t xml:space="preserve"> be culprits in a myth creating system that is sitting on empirical and theoretical quicksand. Doing </w:t>
      </w:r>
      <w:r w:rsidR="00DA4F9D">
        <w:rPr>
          <w:bCs/>
          <w:sz w:val="22"/>
          <w:szCs w:val="22"/>
        </w:rPr>
        <w:t xml:space="preserve">? </w:t>
      </w:r>
      <w:r w:rsidRPr="00CE356F">
        <w:rPr>
          <w:bCs/>
          <w:sz w:val="22"/>
          <w:szCs w:val="22"/>
        </w:rPr>
        <w:t xml:space="preserve">requires expanding a largely managerial and technical approach to managing good governance to include political and policy analysis capacity more consistent with the complex, dynamic, and historical world in which specific interventions must be situated </w:t>
      </w:r>
      <w:r w:rsidRPr="00CE356F">
        <w:rPr>
          <w:bCs/>
          <w:sz w:val="22"/>
          <w:szCs w:val="22"/>
        </w:rPr>
        <w:fldChar w:fldCharType="begin"/>
      </w:r>
      <w:r w:rsidRPr="00CE356F">
        <w:rPr>
          <w:bCs/>
          <w:sz w:val="22"/>
          <w:szCs w:val="22"/>
        </w:rPr>
        <w:instrText xml:space="preserve"> ADDIN EN.CITE &lt;EndNote&gt;&lt;Cite&gt;&lt;Author&gt;Howlett&lt;/Author&gt;&lt;Year&gt;2017&lt;/Year&gt;&lt;RecNum&gt;82180&lt;/RecNum&gt;&lt;DisplayText&gt;(Howlett and Ramesh 2017, Kekez, Howlett, and Ramesh Forthcoming 2019)&lt;/DisplayText&gt;&lt;record&gt;&lt;rec-number&gt;82180&lt;/rec-number&gt;&lt;foreign-keys&gt;&lt;key app="EN" db-id="zd99pwsezrwdx5ep05ixvswmttr9paate0sd" timestamp="1502801602"&gt;82180&lt;/key&gt;&lt;/foreign-keys&gt;&lt;ref-type name="Conference Paper"&gt;47&lt;/ref-type&gt;&lt;contributors&gt;&lt;authors&gt;&lt;author&gt;Howlett, Michael&lt;/author&gt;&lt;author&gt;M. Ramesh&lt;/author&gt;&lt;/authors&gt;&lt;/contributors&gt;&lt;titles&gt;&lt;title&gt;The Achilles Heels of Collaboration: Overcoming Critical Capacity Deficits in Collaborative Governance Arrangements?&lt;/title&gt;&lt;secondary-title&gt;Joint NUS-FPZG UNESCO Chair Workshop :The Governance of Collaboration: Co-Production, Contracting, Commissioning and Certification&lt;/secondary-title&gt;&lt;/titles&gt;&lt;dates&gt;&lt;year&gt;2017&lt;/year&gt;&lt;/dates&gt;&lt;pub-location&gt;Dubrovnik, Croatia&lt;/pub-location&gt;&lt;urls&gt;&lt;/urls&gt;&lt;/record&gt;&lt;/Cite&gt;&lt;Cite&gt;&lt;Author&gt;Kekez&lt;/Author&gt;&lt;Year&gt;Forthcoming 2019&lt;/Year&gt;&lt;RecNum&gt;82216&lt;/RecNum&gt;&lt;record&gt;&lt;rec-number&gt;82216&lt;/rec-number&gt;&lt;foreign-keys&gt;&lt;key app="EN" db-id="zd99pwsezrwdx5ep05ixvswmttr9paate0sd" timestamp="1539789376"&gt;82216&lt;/key&gt;&lt;/foreign-keys&gt;&lt;ref-type name="Edited Book"&gt;28&lt;/ref-type&gt;&lt;contributors&gt;&lt;authors&gt;&lt;author&gt;Anka Kekez&lt;/author&gt;&lt;author&gt;Michael Howlett&lt;/author&gt;&lt;author&gt;M Ramesh &lt;/author&gt;&lt;/authors&gt;&lt;/contributors&gt;&lt;titles&gt;&lt;title&gt;Collaboration and Public Service Delivery: Promise and Pitfalls Edward Elgar &lt;/title&gt;&lt;/titles&gt;&lt;dates&gt;&lt;year&gt;Forthcoming 2019&lt;/year&gt;&lt;/dates&gt;&lt;publisher&gt;Edward Elgar Publishing&lt;/publisher&gt;&lt;urls&gt;&lt;/urls&gt;&lt;/record&gt;&lt;/Cite&gt;&lt;/EndNote&gt;</w:instrText>
      </w:r>
      <w:r w:rsidRPr="00CE356F">
        <w:rPr>
          <w:bCs/>
          <w:sz w:val="22"/>
          <w:szCs w:val="22"/>
        </w:rPr>
        <w:fldChar w:fldCharType="separate"/>
      </w:r>
      <w:r w:rsidRPr="00CE356F">
        <w:rPr>
          <w:bCs/>
          <w:noProof/>
          <w:sz w:val="22"/>
          <w:szCs w:val="22"/>
        </w:rPr>
        <w:t>(Howlett and Ramesh 2017, Kekez, Howlett, and Ramesh Forthcoming 2019)</w:t>
      </w:r>
      <w:r w:rsidRPr="00CE356F">
        <w:rPr>
          <w:bCs/>
          <w:sz w:val="22"/>
          <w:szCs w:val="22"/>
        </w:rPr>
        <w:fldChar w:fldCharType="end"/>
      </w:r>
    </w:p>
    <w:p w14:paraId="378800F9" w14:textId="77777777" w:rsidR="00606B57" w:rsidRDefault="00606B57" w:rsidP="00B827D3">
      <w:pPr>
        <w:widowControl w:val="0"/>
        <w:ind w:firstLine="720"/>
        <w:contextualSpacing/>
        <w:mirrorIndents/>
        <w:rPr>
          <w:bCs/>
          <w:sz w:val="22"/>
          <w:szCs w:val="22"/>
        </w:rPr>
      </w:pPr>
    </w:p>
    <w:p w14:paraId="779A2BB7" w14:textId="77777777" w:rsidR="00606B57" w:rsidRPr="00B23B18" w:rsidRDefault="00606B57" w:rsidP="00B827D3">
      <w:pPr>
        <w:widowControl w:val="0"/>
        <w:ind w:firstLine="720"/>
        <w:contextualSpacing/>
        <w:mirrorIndents/>
        <w:rPr>
          <w:bCs/>
          <w:sz w:val="22"/>
          <w:szCs w:val="22"/>
        </w:rPr>
      </w:pPr>
      <w:r w:rsidRPr="00CE356F">
        <w:rPr>
          <w:bCs/>
          <w:sz w:val="22"/>
          <w:szCs w:val="22"/>
        </w:rPr>
        <w:t>Hence, research tells us that in many cases, it is not a question about tinkering to solve the game of w</w:t>
      </w:r>
      <w:r>
        <w:rPr>
          <w:bCs/>
          <w:sz w:val="22"/>
          <w:szCs w:val="22"/>
        </w:rPr>
        <w:t>h</w:t>
      </w:r>
      <w:r w:rsidRPr="00CE356F">
        <w:rPr>
          <w:bCs/>
          <w:sz w:val="22"/>
          <w:szCs w:val="22"/>
        </w:rPr>
        <w:t>ack-a-mole</w:t>
      </w:r>
      <w:r w:rsidR="00DA4F9D">
        <w:rPr>
          <w:bCs/>
          <w:sz w:val="22"/>
          <w:szCs w:val="22"/>
        </w:rPr>
        <w:t xml:space="preserve"> (reference needed)</w:t>
      </w:r>
      <w:r w:rsidRPr="00CE356F">
        <w:rPr>
          <w:bCs/>
          <w:sz w:val="22"/>
          <w:szCs w:val="22"/>
        </w:rPr>
        <w:t xml:space="preserve">, but that the game itself is not winnable – rather there are inherent impacts, from whether transparency is applied to those making the adjudication (knowledge of those involved in transparent) from transparency in honest opinions (that emerges from confidentiality i.e. lack of transparency about who are involved); to on the ground negative impacts of extractive industries on biodiversity that the ‘balance’ norms of good governance cannot wish away </w:t>
      </w:r>
      <w:r w:rsidRPr="00CE356F">
        <w:rPr>
          <w:bCs/>
          <w:sz w:val="22"/>
          <w:szCs w:val="22"/>
        </w:rPr>
        <w:fldChar w:fldCharType="begin">
          <w:fldData xml:space="preserve">PEVuZE5vdGU+PENpdGU+PEF1dGhvcj5BdWxkPC9BdXRob3I+PFllYXI+MjAxMDwvWWVhcj48UmVj
TnVtPjI3MzM3PC9SZWNOdW0+PERpc3BsYXlUZXh0PihBdWxkIGFuZCBHdWxicmFuZHNlbiAyMDEw
LCBBY2tlcm1hbiBhbmQgSGVpbnplcmxpbmcgMjAwNCwgVHJpYmUgMTk3Mik8L0Rpc3BsYXlUZXh0
PjxyZWNvcmQ+PHJlYy1udW1iZXI+MjczMzc8L3JlYy1udW1iZXI+PGZvcmVpZ24ta2V5cz48a2V5
IGFwcD0iRU4iIGRiLWlkPSJ6ZDk5cHdzZXpyd2R4NWVwMDVpeHZzd210dHI5cGFhdGUwc2QiIHRp
bWVzdGFtcD0iMTQ5MjE4ODE3MSI+MjczMzc8L2tleT48L2ZvcmVpZ24ta2V5cz48cmVmLXR5cGUg
bmFtZT0iSm91cm5hbCBBcnRpY2xlIj4xNzwvcmVmLXR5cGU+PGNvbnRyaWJ1dG9ycz48YXV0aG9y
cz48YXV0aG9yPkF1bGQsIEdyYWVtZTwvYXV0aG9yPjxhdXRob3I+R3VsYnJhbmRzZW4sIExhcnMg
SC48L2F1dGhvcj48L2F1dGhvcnM+PC9jb250cmlidXRvcnM+PHRpdGxlcz48dGl0bGU+VHJhbnNw
YXJlbmN5IGluIE5vbnN0YXRlIENlcnRpZmljYXRpb246IENvbnNlcXVlbmNlcyBmb3IgQWNjb3Vu
dGFiaWxpdHkgYW5kIExlZ2l0aW1hY3k8L3RpdGxlPjxzZWNvbmRhcnktdGl0bGU+R2xvYmFsIEVu
dmlyb25tZW50YWwgUG9saXRpY3M8L3NlY29uZGFyeS10aXRsZT48L3RpdGxlcz48cGVyaW9kaWNh
bD48ZnVsbC10aXRsZT5HbG9iYWwgRW52aXJvbm1lbnRhbCBQb2xpdGljczwvZnVsbC10aXRsZT48
L3BlcmlvZGljYWw+PHBhZ2VzPjk3LS0xMTk8L3BhZ2VzPjx2b2x1bWU+MTA8L3ZvbHVtZT48bnVt
YmVyPjM8L251bWJlcj48ZGF0ZXM+PHllYXI+MjAxMDwveWVhcj48L2RhdGVzPjxhY2Nlc3Npb24t
bnVtPkF1bGQyMDEwYjwvYWNjZXNzaW9uLW51bT48dXJscz48L3VybHM+PC9yZWNvcmQ+PC9DaXRl
PjxDaXRlPjxBdXRob3I+QWNrZXJtYW48L0F1dGhvcj48WWVhcj4yMDA0PC9ZZWFyPjxSZWNOdW0+
MzI3NjI8L1JlY051bT48cmVjb3JkPjxyZWMtbnVtYmVyPjMyNzYyPC9yZWMtbnVtYmVyPjxmb3Jl
aWduLWtleXM+PGtleSBhcHA9IkVOIiBkYi1pZD0iemQ5OXB3c2V6cndkeDVlcDA1aXh2c3dtdHRy
OXBhYXRlMHNkIiB0aW1lc3RhbXA9IjE0OTIxODgxNzMiPjMyNzYyPC9rZXk+PC9mb3JlaWduLWtl
eXM+PHJlZi10eXBlIG5hbWU9IkJvb2siPjY8L3JlZi10eXBlPjxjb250cmlidXRvcnM+PGF1dGhv
cnM+PGF1dGhvcj5BY2tlcm1hbiwgRnJhbms8L2F1dGhvcj48YXV0aG9yPkxpc2EgSGVpbnplcmxp
bmc8L2F1dGhvcj48L2F1dGhvcnM+PC9jb250cmlidXRvcnM+PHRpdGxlcz48dGl0bGU+UHJpY2Vs
ZXNzOiBPbiBLbm93aW5nIHRoZSBQcmljZSBvZiBFdmVyeXRoaW5nIGFuZCB0aGUgVmFsdWUgb2Yg
Tm90aGluZzwvdGl0bGU+PC90aXRsZXM+PHBhZ2VzPjI3NzwvcGFnZXM+PGRhdGVzPjx5ZWFyPjIw
MDQ8L3llYXI+PC9kYXRlcz48cHViLWxvY2F0aW9uPk5ldyBZb3JrPC9wdWItbG9jYXRpb24+PHB1
Ymxpc2hlcj5UaGUgTmV3IFByZXNzPC9wdWJsaXNoZXI+PGlzYm4+MC0zMDAtMDYwNjUtMzwvaXNi
bj48dXJscz48L3VybHM+PC9yZWNvcmQ+PC9DaXRlPjxDaXRlPjxBdXRob3I+VHJpYmU8L0F1dGhv
cj48WWVhcj4xOTcyPC9ZZWFyPjxSZWNOdW0+NDU1ODg8L1JlY051bT48cmVjb3JkPjxyZWMtbnVt
YmVyPjQ1NTg4PC9yZWMtbnVtYmVyPjxmb3JlaWduLWtleXM+PGtleSBhcHA9IkVOIiBkYi1pZD0i
emQ5OXB3c2V6cndkeDVlcDA1aXh2c3dtdHRyOXBhYXRlMHNkIiB0aW1lc3RhbXA9IjE0OTIxODgx
NzkiPjQ1NTg4PC9rZXk+PC9mb3JlaWduLWtleXM+PHJlZi10eXBlIG5hbWU9IkpvdXJuYWwgQXJ0
aWNsZSI+MTc8L3JlZi10eXBlPjxjb250cmlidXRvcnM+PGF1dGhvcnM+PGF1dGhvcj5UcmliZSwg
TGF1cmVuY2UgSC48L2F1dGhvcj48L2F1dGhvcnM+PC9jb250cmlidXRvcnM+PHRpdGxlcz48dGl0
bGU+UG9saWN5IFNjaWVuY2UgOiBBbmFseXNpcyBvciBJZGVvbG9neT88L3RpdGxlPjxzZWNvbmRh
cnktdGl0bGU+UGhpbG9zb3BoeSAmYW1wOyBQdWJsaWMgQWZmYWlyczwvc2Vjb25kYXJ5LXRpdGxl
PjwvdGl0bGVzPjxwZXJpb2RpY2FsPjxmdWxsLXRpdGxlPlBoaWxvc29waHkgJmFtcDsgUHVibGlj
IEFmZmFpcnM8L2Z1bGwtdGl0bGU+PC9wZXJpb2RpY2FsPjxwYWdlcz42Ni0tMTEwPC9wYWdlcz48
dm9sdW1lPjI8L3ZvbHVtZT48bnVtYmVyPjE8L251bWJlcj48ZGF0ZXM+PHllYXI+MTk3MjwveWVh
cj48L2RhdGVzPjxhY2Nlc3Npb24tbnVtPlRyaWJlMTk3MjwvYWNjZXNzaW9uLW51bT48dXJscz48
L3VybHM+PC9yZWNvcmQ+PC9DaXRlPjwvRW5kTm90ZT5=
</w:fldData>
        </w:fldChar>
      </w:r>
      <w:r>
        <w:rPr>
          <w:bCs/>
          <w:sz w:val="22"/>
          <w:szCs w:val="22"/>
        </w:rPr>
        <w:instrText xml:space="preserve"> ADDIN EN.CITE </w:instrText>
      </w:r>
      <w:r>
        <w:rPr>
          <w:bCs/>
          <w:sz w:val="22"/>
          <w:szCs w:val="22"/>
        </w:rPr>
        <w:fldChar w:fldCharType="begin">
          <w:fldData xml:space="preserve">PEVuZE5vdGU+PENpdGU+PEF1dGhvcj5BdWxkPC9BdXRob3I+PFllYXI+MjAxMDwvWWVhcj48UmVj
TnVtPjI3MzM3PC9SZWNOdW0+PERpc3BsYXlUZXh0PihBdWxkIGFuZCBHdWxicmFuZHNlbiAyMDEw
LCBBY2tlcm1hbiBhbmQgSGVpbnplcmxpbmcgMjAwNCwgVHJpYmUgMTk3Mik8L0Rpc3BsYXlUZXh0
PjxyZWNvcmQ+PHJlYy1udW1iZXI+MjczMzc8L3JlYy1udW1iZXI+PGZvcmVpZ24ta2V5cz48a2V5
IGFwcD0iRU4iIGRiLWlkPSJ6ZDk5cHdzZXpyd2R4NWVwMDVpeHZzd210dHI5cGFhdGUwc2QiIHRp
bWVzdGFtcD0iMTQ5MjE4ODE3MSI+MjczMzc8L2tleT48L2ZvcmVpZ24ta2V5cz48cmVmLXR5cGUg
bmFtZT0iSm91cm5hbCBBcnRpY2xlIj4xNzwvcmVmLXR5cGU+PGNvbnRyaWJ1dG9ycz48YXV0aG9y
cz48YXV0aG9yPkF1bGQsIEdyYWVtZTwvYXV0aG9yPjxhdXRob3I+R3VsYnJhbmRzZW4sIExhcnMg
SC48L2F1dGhvcj48L2F1dGhvcnM+PC9jb250cmlidXRvcnM+PHRpdGxlcz48dGl0bGU+VHJhbnNw
YXJlbmN5IGluIE5vbnN0YXRlIENlcnRpZmljYXRpb246IENvbnNlcXVlbmNlcyBmb3IgQWNjb3Vu
dGFiaWxpdHkgYW5kIExlZ2l0aW1hY3k8L3RpdGxlPjxzZWNvbmRhcnktdGl0bGU+R2xvYmFsIEVu
dmlyb25tZW50YWwgUG9saXRpY3M8L3NlY29uZGFyeS10aXRsZT48L3RpdGxlcz48cGVyaW9kaWNh
bD48ZnVsbC10aXRsZT5HbG9iYWwgRW52aXJvbm1lbnRhbCBQb2xpdGljczwvZnVsbC10aXRsZT48
L3BlcmlvZGljYWw+PHBhZ2VzPjk3LS0xMTk8L3BhZ2VzPjx2b2x1bWU+MTA8L3ZvbHVtZT48bnVt
YmVyPjM8L251bWJlcj48ZGF0ZXM+PHllYXI+MjAxMDwveWVhcj48L2RhdGVzPjxhY2Nlc3Npb24t
bnVtPkF1bGQyMDEwYjwvYWNjZXNzaW9uLW51bT48dXJscz48L3VybHM+PC9yZWNvcmQ+PC9DaXRl
PjxDaXRlPjxBdXRob3I+QWNrZXJtYW48L0F1dGhvcj48WWVhcj4yMDA0PC9ZZWFyPjxSZWNOdW0+
MzI3NjI8L1JlY051bT48cmVjb3JkPjxyZWMtbnVtYmVyPjMyNzYyPC9yZWMtbnVtYmVyPjxmb3Jl
aWduLWtleXM+PGtleSBhcHA9IkVOIiBkYi1pZD0iemQ5OXB3c2V6cndkeDVlcDA1aXh2c3dtdHRy
OXBhYXRlMHNkIiB0aW1lc3RhbXA9IjE0OTIxODgxNzMiPjMyNzYyPC9rZXk+PC9mb3JlaWduLWtl
eXM+PHJlZi10eXBlIG5hbWU9IkJvb2siPjY8L3JlZi10eXBlPjxjb250cmlidXRvcnM+PGF1dGhv
cnM+PGF1dGhvcj5BY2tlcm1hbiwgRnJhbms8L2F1dGhvcj48YXV0aG9yPkxpc2EgSGVpbnplcmxp
bmc8L2F1dGhvcj48L2F1dGhvcnM+PC9jb250cmlidXRvcnM+PHRpdGxlcz48dGl0bGU+UHJpY2Vs
ZXNzOiBPbiBLbm93aW5nIHRoZSBQcmljZSBvZiBFdmVyeXRoaW5nIGFuZCB0aGUgVmFsdWUgb2Yg
Tm90aGluZzwvdGl0bGU+PC90aXRsZXM+PHBhZ2VzPjI3NzwvcGFnZXM+PGRhdGVzPjx5ZWFyPjIw
MDQ8L3llYXI+PC9kYXRlcz48cHViLWxvY2F0aW9uPk5ldyBZb3JrPC9wdWItbG9jYXRpb24+PHB1
Ymxpc2hlcj5UaGUgTmV3IFByZXNzPC9wdWJsaXNoZXI+PGlzYm4+MC0zMDAtMDYwNjUtMzwvaXNi
bj48dXJscz48L3VybHM+PC9yZWNvcmQ+PC9DaXRlPjxDaXRlPjxBdXRob3I+VHJpYmU8L0F1dGhv
cj48WWVhcj4xOTcyPC9ZZWFyPjxSZWNOdW0+NDU1ODg8L1JlY051bT48cmVjb3JkPjxyZWMtbnVt
YmVyPjQ1NTg4PC9yZWMtbnVtYmVyPjxmb3JlaWduLWtleXM+PGtleSBhcHA9IkVOIiBkYi1pZD0i
emQ5OXB3c2V6cndkeDVlcDA1aXh2c3dtdHRyOXBhYXRlMHNkIiB0aW1lc3RhbXA9IjE0OTIxODgx
NzkiPjQ1NTg4PC9rZXk+PC9mb3JlaWduLWtleXM+PHJlZi10eXBlIG5hbWU9IkpvdXJuYWwgQXJ0
aWNsZSI+MTc8L3JlZi10eXBlPjxjb250cmlidXRvcnM+PGF1dGhvcnM+PGF1dGhvcj5UcmliZSwg
TGF1cmVuY2UgSC48L2F1dGhvcj48L2F1dGhvcnM+PC9jb250cmlidXRvcnM+PHRpdGxlcz48dGl0
bGU+UG9saWN5IFNjaWVuY2UgOiBBbmFseXNpcyBvciBJZGVvbG9neT88L3RpdGxlPjxzZWNvbmRh
cnktdGl0bGU+UGhpbG9zb3BoeSAmYW1wOyBQdWJsaWMgQWZmYWlyczwvc2Vjb25kYXJ5LXRpdGxl
PjwvdGl0bGVzPjxwZXJpb2RpY2FsPjxmdWxsLXRpdGxlPlBoaWxvc29waHkgJmFtcDsgUHVibGlj
IEFmZmFpcnM8L2Z1bGwtdGl0bGU+PC9wZXJpb2RpY2FsPjxwYWdlcz42Ni0tMTEwPC9wYWdlcz48
dm9sdW1lPjI8L3ZvbHVtZT48bnVtYmVyPjE8L251bWJlcj48ZGF0ZXM+PHllYXI+MTk3MjwveWVh
cj48L2RhdGVzPjxhY2Nlc3Npb24tbnVtPlRyaWJlMTk3MjwvYWNjZXNzaW9uLW51bT48dXJscz48
L3VybHM+PC9yZWNvcmQ+PC9DaXRlPjwvRW5kTm90ZT5=
</w:fldData>
        </w:fldChar>
      </w:r>
      <w:r>
        <w:rPr>
          <w:bCs/>
          <w:sz w:val="22"/>
          <w:szCs w:val="22"/>
        </w:rPr>
        <w:instrText xml:space="preserve"> ADDIN EN.CITE.DATA </w:instrText>
      </w:r>
      <w:r>
        <w:rPr>
          <w:bCs/>
          <w:sz w:val="22"/>
          <w:szCs w:val="22"/>
        </w:rPr>
      </w:r>
      <w:r>
        <w:rPr>
          <w:bCs/>
          <w:sz w:val="22"/>
          <w:szCs w:val="22"/>
        </w:rPr>
        <w:fldChar w:fldCharType="end"/>
      </w:r>
      <w:r w:rsidRPr="00CE356F">
        <w:rPr>
          <w:bCs/>
          <w:sz w:val="22"/>
          <w:szCs w:val="22"/>
        </w:rPr>
      </w:r>
      <w:r w:rsidRPr="00CE356F">
        <w:rPr>
          <w:bCs/>
          <w:sz w:val="22"/>
          <w:szCs w:val="22"/>
        </w:rPr>
        <w:fldChar w:fldCharType="separate"/>
      </w:r>
      <w:r w:rsidRPr="00CE356F">
        <w:rPr>
          <w:bCs/>
          <w:noProof/>
          <w:sz w:val="22"/>
          <w:szCs w:val="22"/>
        </w:rPr>
        <w:t>(Auld and Gulbrandsen 2010, Ackerman and Heinzerling 2004, Tribe 1972)</w:t>
      </w:r>
      <w:r w:rsidRPr="00CE356F">
        <w:rPr>
          <w:bCs/>
          <w:sz w:val="22"/>
          <w:szCs w:val="22"/>
        </w:rPr>
        <w:fldChar w:fldCharType="end"/>
      </w:r>
      <w:r w:rsidRPr="00CE356F">
        <w:rPr>
          <w:bCs/>
          <w:sz w:val="22"/>
          <w:szCs w:val="22"/>
        </w:rPr>
        <w:t xml:space="preserve"> nor formal inclusion of disempowered communities can resolve </w:t>
      </w:r>
      <w:r w:rsidRPr="00CE356F">
        <w:rPr>
          <w:bCs/>
          <w:sz w:val="22"/>
          <w:szCs w:val="22"/>
        </w:rPr>
        <w:fldChar w:fldCharType="begin">
          <w:fldData xml:space="preserve">PEVuZE5vdGU+PENpdGU+PEF1dGhvcj5Sb2RyaWd1ZXotR2FyYXZpdG88L0F1dGhvcj48WWVhcj4y
MDEwPC9ZZWFyPjxSZWNOdW0+ODIyMjQ8L1JlY051bT48RGlzcGxheVRleHQ+KFJvZHJpZ3Vlei1H
YXJhdml0byAyMDEwLCBUdXJuZXIgZXQgYWwuIDIwMDMpPC9EaXNwbGF5VGV4dD48cmVjb3JkPjxy
ZWMtbnVtYmVyPjgyMjI0PC9yZWMtbnVtYmVyPjxmb3JlaWduLWtleXM+PGtleSBhcHA9IkVOIiBk
Yi1pZD0iemQ5OXB3c2V6cndkeDVlcDA1aXh2c3dtdHRyOXBhYXRlMHNkIiB0aW1lc3RhbXA9IjE1
NDI0ODMwNzgiPjgyMjI0PC9rZXk+PC9mb3JlaWduLWtleXM+PHJlZi10eXBlIG5hbWU9IkpvdXJu
YWwgQXJ0aWNsZSI+MTc8L3JlZi10eXBlPjxjb250cmlidXRvcnM+PGF1dGhvcnM+PGF1dGhvcj5D
ZXNhciBSb2RyaWd1ZXotR2FyYXZpdG88L2F1dGhvcj48L2F1dGhvcnM+PC9jb250cmlidXRvcnM+
PHRpdGxlcz48dGl0bGU+RXRobmljaXR5LmdvdjogR2xvYmFsIEdvdmVybmFuY2UsIEluZGlnZW5v
dXMgUGVvcGxlcywgYW5kIHRoZSBSaWdodCB0byBQcmlvciBDb25zdWx0YXRpb24gaW4gU29jaWFs
IE1pbmVmaWVsZHM8L3RpdGxlPjxzZWNvbmRhcnktdGl0bGU+SW5kaWFuYSBKb3VybmFsIG9mIEds
b2JhbCBMZWdhbCBTdHVkaWVzPC9zZWNvbmRhcnktdGl0bGU+PC90aXRsZXM+PHBlcmlvZGljYWw+
PGZ1bGwtdGl0bGU+SW5kaWFuYSBKb3VybmFsIG9mIEdsb2JhbCBMZWdhbCBTdHVkaWVzPC9mdWxs
LXRpdGxlPjwvcGVyaW9kaWNhbD48dm9sdW1lPjE4PC92b2x1bWU+PG51bWJlcj4xPC9udW1iZXI+
PGRhdGVzPjx5ZWFyPiAyMDEwPC95ZWFyPjwvZGF0ZXM+PHVybHM+PC91cmxzPjwvcmVjb3JkPjwv
Q2l0ZT48Q2l0ZT48QXV0aG9yPlR1cm5lcjwvQXV0aG9yPjxZZWFyPjIwMDM8L1llYXI+PFJlY051
bT4zMjkyMjwvUmVjTnVtPjxyZWNvcmQ+PHJlYy1udW1iZXI+MzI5MjI8L3JlYy1udW1iZXI+PGZv
cmVpZ24ta2V5cz48a2V5IGFwcD0iRU4iIGRiLWlkPSJ6ZDk5cHdzZXpyd2R4NWVwMDVpeHZzd210
dHI5cGFhdGUwc2QiIHRpbWVzdGFtcD0iMTQ5MjE4ODE3MyI+MzI5MjI8L2tleT48L2ZvcmVpZ24t
a2V5cz48cmVmLXR5cGUgbmFtZT0iSm91cm5hbCBBcnRpY2xlIj4xNzwvcmVmLXR5cGU+PGNvbnRy
aWJ1dG9ycz48YXV0aG9ycz48YXV0aG9yPlR1cm5lciwgUi4gSy48L2F1dGhvcj48YXV0aG9yPlBh
YXZvbGEsIEouPC9hdXRob3I+PGF1dGhvcj5Db29wZXIsIFAuPC9hdXRob3I+PGF1dGhvcj5GYXJi
ZXIsIFMuPC9hdXRob3I+PGF1dGhvcj5KZXNzYW15LCBWLjwvYXV0aG9yPjxhdXRob3I+R2Vvcmdp
b3UsIFMuPC9hdXRob3I+PC9hdXRob3JzPjwvY29udHJpYnV0b3JzPjxhdXRoLWFkZHJlc3M+VHVy
bmVyLCBSLiBLLiYjeEQ7VW5pdiBFIEFuZ2xpYSwgQ3RyIFNvY2lhbCAmYW1wOyBFY29uIFJlcyBH
bG9iYWwgRW52aXJvbm0sIE5vcndpY2ggTlI0IDdUSiwgTm9yZm9saywgRW5nbGFuZCYjeEQ7VW5p
diBFIEFuZ2xpYSwgQ3RyIFNvY2lhbCAmYW1wOyBFY29uIFJlcyBHbG9iYWwgRW52aXJvbm0sIE5v
cndpY2ggTlI0IDdUSiwgTm9yZm9saywgRW5nbGFuZCYjeEQ7VW5pdiBQaXR0c2J1cmdoLCBHcmFk
IFNjaCBQdWJsICZhbXA7IEludCBBZmZhaXJzLCBQaXR0c2J1cmdoLCBQQSAxNTI2MCBVU0E8L2F1
dGgtYWRkcmVzcz48dGl0bGVzPjx0aXRsZT5WYWx1aW5nIG5hdHVyZTogbGVzc29ucyBsZWFybmVk
IGFuZCBmdXR1cmUgcmVzZWFyY2ggZGlyZWN0aW9uczwvdGl0bGU+PHNlY29uZGFyeS10aXRsZT5F
Y29sb2dpY2FsIEVjb25vbWljczwvc2Vjb25kYXJ5LXRpdGxlPjxhbHQtdGl0bGU+RWNvbCBFY29u
JiN4RDtFY29sIEVjb248L2FsdC10aXRsZT48L3RpdGxlcz48cGVyaW9kaWNhbD48ZnVsbC10aXRs
ZT5FY29sb2dpY2FsIEVjb25vbWljczwvZnVsbC10aXRsZT48L3BlcmlvZGljYWw+PHBhZ2VzPjQ5
My01MTA8L3BhZ2VzPjx2b2x1bWU+NDY8L3ZvbHVtZT48bnVtYmVyPjM8L251bWJlcj48a2V5d29y
ZHM+PGtleXdvcmQ+ZW52aXJvbm1lbnRhbCB2YWx1ZXM8L2tleXdvcmQ+PGtleXdvcmQ+ZWNvc3lz
dGVtIHNlcnZpY2VzPC9rZXl3b3JkPjxrZXl3b3JkPmNvc3QtYmVuZWZpdCBhbmFseXNpczwva2V5
d29yZD48a2V5d29yZD5jb3N0LWJlbmVmaXQtYW5hbHlzaXM8L2tleXdvcmQ+PGtleXdvcmQ+dG90
YWwgZWNvbm9taWMgdmFsdWU8L2tleXdvcmQ+PGtleXdvcmQ+Zm9yZXN0IGNvbnNlcnZhdGlvbjwv
a2V5d29yZD48a2V5d29yZD5lY29zeXN0ZW0gc2VydmljZXM8L2tleXdvcmQ+PGtleXdvcmQ+cHJl
c2VydmF0aW9uPC9rZXl3b3JkPjxrZXl3b3JkPmJpb2RpdmVyc2l0eTwva2V5d29yZD48a2V5d29y
ZD5hZ3JpY3VsdHVyZTwva2V5d29yZD48a2V5d29yZD52YWx1YXRpb248L2tleXdvcmQ+PGtleXdv
cmQ+ZHJhaW5hZ2U8L2tleXdvcmQ+PGtleXdvcmQ+dmFsdWVzPC9rZXl3b3JkPjwva2V5d29yZHM+
PGRhdGVzPjx5ZWFyPjIwMDM8L3llYXI+PHB1Yi1kYXRlcz48ZGF0ZT5PQ1Q8L2RhdGU+PC9wdWIt
ZGF0ZXM+PC9kYXRlcz48YWNjZXNzaW9uLW51bT5JU0k6MDAwMTg2MTYxNjAwMDEyPC9hY2Nlc3Np
b24tbnVtPjxsYWJlbD5FbHNldmllciBTY2llbmNlIEJ2PC9sYWJlbD48dXJscz48cmVsYXRlZC11
cmxzPjx1cmw+Jmx0O0dvIHRvIElTSSZndDs6Ly8wMDAxODYxNjE2MDAwMTI8L3VybD48L3JlbGF0
ZWQtdXJscz48L3VybHM+PC9yZWNvcmQ+PC9DaXRlPjwvRW5kTm90ZT5=
</w:fldData>
        </w:fldChar>
      </w:r>
      <w:r>
        <w:rPr>
          <w:bCs/>
          <w:sz w:val="22"/>
          <w:szCs w:val="22"/>
        </w:rPr>
        <w:instrText xml:space="preserve"> ADDIN EN.CITE </w:instrText>
      </w:r>
      <w:r>
        <w:rPr>
          <w:bCs/>
          <w:sz w:val="22"/>
          <w:szCs w:val="22"/>
        </w:rPr>
        <w:fldChar w:fldCharType="begin">
          <w:fldData xml:space="preserve">PEVuZE5vdGU+PENpdGU+PEF1dGhvcj5Sb2RyaWd1ZXotR2FyYXZpdG88L0F1dGhvcj48WWVhcj4y
MDEwPC9ZZWFyPjxSZWNOdW0+ODIyMjQ8L1JlY051bT48RGlzcGxheVRleHQ+KFJvZHJpZ3Vlei1H
YXJhdml0byAyMDEwLCBUdXJuZXIgZXQgYWwuIDIwMDMpPC9EaXNwbGF5VGV4dD48cmVjb3JkPjxy
ZWMtbnVtYmVyPjgyMjI0PC9yZWMtbnVtYmVyPjxmb3JlaWduLWtleXM+PGtleSBhcHA9IkVOIiBk
Yi1pZD0iemQ5OXB3c2V6cndkeDVlcDA1aXh2c3dtdHRyOXBhYXRlMHNkIiB0aW1lc3RhbXA9IjE1
NDI0ODMwNzgiPjgyMjI0PC9rZXk+PC9mb3JlaWduLWtleXM+PHJlZi10eXBlIG5hbWU9IkpvdXJu
YWwgQXJ0aWNsZSI+MTc8L3JlZi10eXBlPjxjb250cmlidXRvcnM+PGF1dGhvcnM+PGF1dGhvcj5D
ZXNhciBSb2RyaWd1ZXotR2FyYXZpdG88L2F1dGhvcj48L2F1dGhvcnM+PC9jb250cmlidXRvcnM+
PHRpdGxlcz48dGl0bGU+RXRobmljaXR5LmdvdjogR2xvYmFsIEdvdmVybmFuY2UsIEluZGlnZW5v
dXMgUGVvcGxlcywgYW5kIHRoZSBSaWdodCB0byBQcmlvciBDb25zdWx0YXRpb24gaW4gU29jaWFs
IE1pbmVmaWVsZHM8L3RpdGxlPjxzZWNvbmRhcnktdGl0bGU+SW5kaWFuYSBKb3VybmFsIG9mIEds
b2JhbCBMZWdhbCBTdHVkaWVzPC9zZWNvbmRhcnktdGl0bGU+PC90aXRsZXM+PHBlcmlvZGljYWw+
PGZ1bGwtdGl0bGU+SW5kaWFuYSBKb3VybmFsIG9mIEdsb2JhbCBMZWdhbCBTdHVkaWVzPC9mdWxs
LXRpdGxlPjwvcGVyaW9kaWNhbD48dm9sdW1lPjE4PC92b2x1bWU+PG51bWJlcj4xPC9udW1iZXI+
PGRhdGVzPjx5ZWFyPiAyMDEwPC95ZWFyPjwvZGF0ZXM+PHVybHM+PC91cmxzPjwvcmVjb3JkPjwv
Q2l0ZT48Q2l0ZT48QXV0aG9yPlR1cm5lcjwvQXV0aG9yPjxZZWFyPjIwMDM8L1llYXI+PFJlY051
bT4zMjkyMjwvUmVjTnVtPjxyZWNvcmQ+PHJlYy1udW1iZXI+MzI5MjI8L3JlYy1udW1iZXI+PGZv
cmVpZ24ta2V5cz48a2V5IGFwcD0iRU4iIGRiLWlkPSJ6ZDk5cHdzZXpyd2R4NWVwMDVpeHZzd210
dHI5cGFhdGUwc2QiIHRpbWVzdGFtcD0iMTQ5MjE4ODE3MyI+MzI5MjI8L2tleT48L2ZvcmVpZ24t
a2V5cz48cmVmLXR5cGUgbmFtZT0iSm91cm5hbCBBcnRpY2xlIj4xNzwvcmVmLXR5cGU+PGNvbnRy
aWJ1dG9ycz48YXV0aG9ycz48YXV0aG9yPlR1cm5lciwgUi4gSy48L2F1dGhvcj48YXV0aG9yPlBh
YXZvbGEsIEouPC9hdXRob3I+PGF1dGhvcj5Db29wZXIsIFAuPC9hdXRob3I+PGF1dGhvcj5GYXJi
ZXIsIFMuPC9hdXRob3I+PGF1dGhvcj5KZXNzYW15LCBWLjwvYXV0aG9yPjxhdXRob3I+R2Vvcmdp
b3UsIFMuPC9hdXRob3I+PC9hdXRob3JzPjwvY29udHJpYnV0b3JzPjxhdXRoLWFkZHJlc3M+VHVy
bmVyLCBSLiBLLiYjeEQ7VW5pdiBFIEFuZ2xpYSwgQ3RyIFNvY2lhbCAmYW1wOyBFY29uIFJlcyBH
bG9iYWwgRW52aXJvbm0sIE5vcndpY2ggTlI0IDdUSiwgTm9yZm9saywgRW5nbGFuZCYjeEQ7VW5p
diBFIEFuZ2xpYSwgQ3RyIFNvY2lhbCAmYW1wOyBFY29uIFJlcyBHbG9iYWwgRW52aXJvbm0sIE5v
cndpY2ggTlI0IDdUSiwgTm9yZm9saywgRW5nbGFuZCYjeEQ7VW5pdiBQaXR0c2J1cmdoLCBHcmFk
IFNjaCBQdWJsICZhbXA7IEludCBBZmZhaXJzLCBQaXR0c2J1cmdoLCBQQSAxNTI2MCBVU0E8L2F1
dGgtYWRkcmVzcz48dGl0bGVzPjx0aXRsZT5WYWx1aW5nIG5hdHVyZTogbGVzc29ucyBsZWFybmVk
IGFuZCBmdXR1cmUgcmVzZWFyY2ggZGlyZWN0aW9uczwvdGl0bGU+PHNlY29uZGFyeS10aXRsZT5F
Y29sb2dpY2FsIEVjb25vbWljczwvc2Vjb25kYXJ5LXRpdGxlPjxhbHQtdGl0bGU+RWNvbCBFY29u
JiN4RDtFY29sIEVjb248L2FsdC10aXRsZT48L3RpdGxlcz48cGVyaW9kaWNhbD48ZnVsbC10aXRs
ZT5FY29sb2dpY2FsIEVjb25vbWljczwvZnVsbC10aXRsZT48L3BlcmlvZGljYWw+PHBhZ2VzPjQ5
My01MTA8L3BhZ2VzPjx2b2x1bWU+NDY8L3ZvbHVtZT48bnVtYmVyPjM8L251bWJlcj48a2V5d29y
ZHM+PGtleXdvcmQ+ZW52aXJvbm1lbnRhbCB2YWx1ZXM8L2tleXdvcmQ+PGtleXdvcmQ+ZWNvc3lz
dGVtIHNlcnZpY2VzPC9rZXl3b3JkPjxrZXl3b3JkPmNvc3QtYmVuZWZpdCBhbmFseXNpczwva2V5
d29yZD48a2V5d29yZD5jb3N0LWJlbmVmaXQtYW5hbHlzaXM8L2tleXdvcmQ+PGtleXdvcmQ+dG90
YWwgZWNvbm9taWMgdmFsdWU8L2tleXdvcmQ+PGtleXdvcmQ+Zm9yZXN0IGNvbnNlcnZhdGlvbjwv
a2V5d29yZD48a2V5d29yZD5lY29zeXN0ZW0gc2VydmljZXM8L2tleXdvcmQ+PGtleXdvcmQ+cHJl
c2VydmF0aW9uPC9rZXl3b3JkPjxrZXl3b3JkPmJpb2RpdmVyc2l0eTwva2V5d29yZD48a2V5d29y
ZD5hZ3JpY3VsdHVyZTwva2V5d29yZD48a2V5d29yZD52YWx1YXRpb248L2tleXdvcmQ+PGtleXdv
cmQ+ZHJhaW5hZ2U8L2tleXdvcmQ+PGtleXdvcmQ+dmFsdWVzPC9rZXl3b3JkPjwva2V5d29yZHM+
PGRhdGVzPjx5ZWFyPjIwMDM8L3llYXI+PHB1Yi1kYXRlcz48ZGF0ZT5PQ1Q8L2RhdGU+PC9wdWIt
ZGF0ZXM+PC9kYXRlcz48YWNjZXNzaW9uLW51bT5JU0k6MDAwMTg2MTYxNjAwMDEyPC9hY2Nlc3Np
b24tbnVtPjxsYWJlbD5FbHNldmllciBTY2llbmNlIEJ2PC9sYWJlbD48dXJscz48cmVsYXRlZC11
cmxzPjx1cmw+Jmx0O0dvIHRvIElTSSZndDs6Ly8wMDAxODYxNjE2MDAwMTI8L3VybD48L3JlbGF0
ZWQtdXJscz48L3VybHM+PC9yZWNvcmQ+PC9DaXRlPjwvRW5kTm90ZT5=
</w:fldData>
        </w:fldChar>
      </w:r>
      <w:r>
        <w:rPr>
          <w:bCs/>
          <w:sz w:val="22"/>
          <w:szCs w:val="22"/>
        </w:rPr>
        <w:instrText xml:space="preserve"> ADDIN EN.CITE.DATA </w:instrText>
      </w:r>
      <w:r>
        <w:rPr>
          <w:bCs/>
          <w:sz w:val="22"/>
          <w:szCs w:val="22"/>
        </w:rPr>
      </w:r>
      <w:r>
        <w:rPr>
          <w:bCs/>
          <w:sz w:val="22"/>
          <w:szCs w:val="22"/>
        </w:rPr>
        <w:fldChar w:fldCharType="end"/>
      </w:r>
      <w:r w:rsidRPr="00CE356F">
        <w:rPr>
          <w:bCs/>
          <w:sz w:val="22"/>
          <w:szCs w:val="22"/>
        </w:rPr>
      </w:r>
      <w:r w:rsidRPr="00CE356F">
        <w:rPr>
          <w:bCs/>
          <w:sz w:val="22"/>
          <w:szCs w:val="22"/>
        </w:rPr>
        <w:fldChar w:fldCharType="separate"/>
      </w:r>
      <w:r w:rsidRPr="00CE356F">
        <w:rPr>
          <w:bCs/>
          <w:noProof/>
          <w:sz w:val="22"/>
          <w:szCs w:val="22"/>
        </w:rPr>
        <w:t>(Rodriguez-Garavito 2010, Turner et al. 2003)</w:t>
      </w:r>
      <w:r w:rsidRPr="00CE356F">
        <w:rPr>
          <w:bCs/>
          <w:sz w:val="22"/>
          <w:szCs w:val="22"/>
        </w:rPr>
        <w:fldChar w:fldCharType="end"/>
      </w:r>
      <w:r w:rsidRPr="00CE356F">
        <w:rPr>
          <w:sz w:val="22"/>
          <w:szCs w:val="22"/>
        </w:rPr>
        <w:t xml:space="preserve"> . These themes have also been raised by students of transnational financing and market driven governance seeking to assess their ability to improve governance and critical challenges. </w:t>
      </w:r>
    </w:p>
    <w:p w14:paraId="708C14D2" w14:textId="77777777" w:rsidR="003D7E8A" w:rsidRDefault="003D7E8A" w:rsidP="00B827D3">
      <w:pPr>
        <w:widowControl w:val="0"/>
        <w:ind w:firstLine="720"/>
        <w:contextualSpacing/>
        <w:mirrorIndents/>
        <w:rPr>
          <w:bCs/>
          <w:sz w:val="22"/>
          <w:szCs w:val="22"/>
        </w:rPr>
      </w:pPr>
    </w:p>
    <w:p w14:paraId="4907BA8B" w14:textId="77777777" w:rsidR="00606B57" w:rsidRPr="00CE356F" w:rsidRDefault="00606B57" w:rsidP="00B827D3">
      <w:pPr>
        <w:widowControl w:val="0"/>
        <w:ind w:firstLine="720"/>
        <w:contextualSpacing/>
        <w:mirrorIndents/>
        <w:rPr>
          <w:sz w:val="22"/>
          <w:szCs w:val="22"/>
        </w:rPr>
      </w:pPr>
      <w:r w:rsidRPr="00CE356F">
        <w:rPr>
          <w:sz w:val="22"/>
          <w:szCs w:val="22"/>
        </w:rPr>
        <w:t xml:space="preserve">Over </w:t>
      </w:r>
      <w:r w:rsidR="00DA4F9D">
        <w:rPr>
          <w:sz w:val="22"/>
          <w:szCs w:val="22"/>
        </w:rPr>
        <w:t xml:space="preserve">all </w:t>
      </w:r>
      <w:r w:rsidRPr="00CE356F">
        <w:rPr>
          <w:sz w:val="22"/>
          <w:szCs w:val="22"/>
        </w:rPr>
        <w:t xml:space="preserve">we </w:t>
      </w:r>
      <w:r w:rsidR="005836A3">
        <w:rPr>
          <w:sz w:val="22"/>
          <w:szCs w:val="22"/>
        </w:rPr>
        <w:t xml:space="preserve">can </w:t>
      </w:r>
      <w:r w:rsidRPr="00CE356F">
        <w:rPr>
          <w:sz w:val="22"/>
          <w:szCs w:val="22"/>
        </w:rPr>
        <w:t>make three broad conclusions</w:t>
      </w:r>
      <w:r>
        <w:rPr>
          <w:sz w:val="22"/>
          <w:szCs w:val="22"/>
        </w:rPr>
        <w:t>.</w:t>
      </w:r>
      <w:r w:rsidRPr="00CE356F">
        <w:rPr>
          <w:sz w:val="22"/>
          <w:szCs w:val="22"/>
        </w:rPr>
        <w:t xml:space="preserve"> First, much more careful attention is required to assessing, and reflecting, on how the particular historical governance challenges in a particular country might be influenced by the particular form of transnational governance intervention in question. Second, and related, the broader literature that largely assumes that procedural ‘good governance’ reforms such as transparency, openness, and inclusion will generally improve legitimacy and therefore State capacity in relation to solving substantial problems, must be reoriented to assess the conditions through which legitimacy itself is either irrelevant, or could be exacerbated as much as improved. Third, scholars and strategists must draw on promising extant research be open to assessing how a range of ‘on the ground’ problems from deforestation to degradation to livelihoods, might be shaped, both positively and negatively from transnational governance. Doing so may also open up creative strategic doors for reversing asserted negative effects, rather than biasing research to assuming positive outcomes </w:t>
      </w:r>
      <w:r w:rsidRPr="00CE356F">
        <w:rPr>
          <w:sz w:val="22"/>
          <w:szCs w:val="22"/>
        </w:rPr>
        <w:fldChar w:fldCharType="begin"/>
      </w:r>
      <w:r w:rsidRPr="00CE356F">
        <w:rPr>
          <w:sz w:val="22"/>
          <w:szCs w:val="22"/>
        </w:rPr>
        <w:instrText xml:space="preserve"> ADDIN EN.CITE &lt;EndNote&gt;&lt;Cite&gt;&lt;Author&gt;Humphreys&lt;/Author&gt;&lt;Year&gt;2017&lt;/Year&gt;&lt;RecNum&gt;82178&lt;/RecNum&gt;&lt;DisplayText&gt;(Humphreys et al. 2017)&lt;/DisplayText&gt;&lt;record&gt;&lt;rec-number&gt;82178&lt;/rec-number&gt;&lt;foreign-keys&gt;&lt;key app="EN" db-id="zd99pwsezrwdx5ep05ixvswmttr9paate0sd" timestamp="1500677305"&gt;82178&lt;/key&gt;&lt;/foreign-keys&gt;&lt;ref-type name="Journal Article"&gt;17&lt;/ref-type&gt;&lt;contributors&gt;&lt;authors&gt;&lt;author&gt;David Humphreys&lt;/author&gt;&lt;author&gt;Benjamin Cashore&lt;/author&gt;&lt;author&gt;Ingrid J Visseren-Hamakers&lt;/author&gt;&lt;author&gt;Wil de Jong&lt;/author&gt;&lt;author&gt;Kathleen McGinley&lt;/author&gt;&lt;author&gt;Audrey Denvir&lt;/author&gt;&lt;author&gt;Paloma Caro Torres&lt;/author&gt;&lt;author&gt;Sarah Lupberger&lt;/author&gt;&lt;/authors&gt;&lt;/contributors&gt;&lt;titles&gt;&lt;title&gt;Towards durable multistakeholder-generated solutions: The pilot application of a problem-oriented policy learning protocol to legality verification and community rights in Peru&lt;/title&gt;&lt;secondary-title&gt;International Forestry Review&lt;/secondary-title&gt;&lt;/titles&gt;&lt;periodical&gt;&lt;full-title&gt;International Forestry Review&lt;/full-title&gt;&lt;/periodical&gt;&lt;pages&gt;278-293&lt;/pages&gt;&lt;volume&gt;19&lt;/volume&gt;&lt;number&gt;3&lt;/number&gt;&lt;dates&gt;&lt;year&gt;2017&lt;/year&gt;&lt;/dates&gt;&lt;urls&gt;&lt;/urls&gt;&lt;/record&gt;&lt;/Cite&gt;&lt;/EndNote&gt;</w:instrText>
      </w:r>
      <w:r w:rsidRPr="00CE356F">
        <w:rPr>
          <w:sz w:val="22"/>
          <w:szCs w:val="22"/>
        </w:rPr>
        <w:fldChar w:fldCharType="separate"/>
      </w:r>
      <w:r w:rsidRPr="00CE356F">
        <w:rPr>
          <w:noProof/>
          <w:sz w:val="22"/>
          <w:szCs w:val="22"/>
        </w:rPr>
        <w:t>(Humphreys et al. 2017)</w:t>
      </w:r>
      <w:r w:rsidRPr="00CE356F">
        <w:rPr>
          <w:sz w:val="22"/>
          <w:szCs w:val="22"/>
        </w:rPr>
        <w:fldChar w:fldCharType="end"/>
      </w:r>
      <w:r w:rsidRPr="00CE356F">
        <w:rPr>
          <w:sz w:val="22"/>
          <w:szCs w:val="22"/>
        </w:rPr>
        <w:t>.</w:t>
      </w:r>
    </w:p>
    <w:p w14:paraId="488C42E2" w14:textId="77777777" w:rsidR="00606B57" w:rsidRPr="00CE356F" w:rsidRDefault="00606B57" w:rsidP="00B827D3">
      <w:pPr>
        <w:widowControl w:val="0"/>
        <w:contextualSpacing/>
        <w:mirrorIndents/>
        <w:rPr>
          <w:sz w:val="22"/>
          <w:szCs w:val="22"/>
        </w:rPr>
      </w:pPr>
    </w:p>
    <w:p w14:paraId="47EEB084" w14:textId="77777777" w:rsidR="00606B57" w:rsidRPr="00CE356F" w:rsidRDefault="00606B57" w:rsidP="00B827D3">
      <w:pPr>
        <w:widowControl w:val="0"/>
        <w:ind w:firstLine="720"/>
        <w:contextualSpacing/>
        <w:mirrorIndents/>
        <w:rPr>
          <w:sz w:val="22"/>
          <w:szCs w:val="22"/>
        </w:rPr>
      </w:pPr>
      <w:r w:rsidRPr="00CE356F">
        <w:rPr>
          <w:sz w:val="22"/>
          <w:szCs w:val="22"/>
        </w:rPr>
        <w:t xml:space="preserve">What is clear from this review is that greater theoretical, conceptual, empirical and causal attention must be placed on carefully distinguishing different types of international influences (the </w:t>
      </w:r>
      <w:r w:rsidRPr="00CE356F">
        <w:rPr>
          <w:sz w:val="22"/>
          <w:szCs w:val="22"/>
        </w:rPr>
        <w:lastRenderedPageBreak/>
        <w:t>independent variables) but also the types of governance challenges they are being championed to address (the dependent variables).  It is simply not the case that substantive policies will all move in the same direction with a particular type of global market mechanism</w:t>
      </w:r>
      <w:r>
        <w:rPr>
          <w:sz w:val="22"/>
          <w:szCs w:val="22"/>
        </w:rPr>
        <w:t>.</w:t>
      </w:r>
      <w:r w:rsidRPr="00CE356F">
        <w:rPr>
          <w:sz w:val="22"/>
          <w:szCs w:val="22"/>
        </w:rPr>
        <w:t xml:space="preserve"> </w:t>
      </w:r>
      <w:r>
        <w:rPr>
          <w:sz w:val="22"/>
          <w:szCs w:val="22"/>
        </w:rPr>
        <w:t xml:space="preserve"> </w:t>
      </w:r>
      <w:r w:rsidRPr="00CE356F">
        <w:rPr>
          <w:sz w:val="22"/>
          <w:szCs w:val="22"/>
        </w:rPr>
        <w:t>For all these reasons what is clear is that we need much more nuanced attention to the design of global interventions, the nature of domestic challenges, and potential for either making things worse, making them better, or having no effect at all. Failure to apply such a systematic framework may help explain why, despite 30 years of well-intended efforts to promote good governance and on the ground problem solving such as deforestation and degradation, there is a growing frustration about the slow pace of change in domestic settings.</w:t>
      </w:r>
    </w:p>
    <w:p w14:paraId="2AF69EAE" w14:textId="77777777" w:rsidR="00606B57" w:rsidRDefault="00606B57" w:rsidP="00B827D3">
      <w:pPr>
        <w:widowControl w:val="0"/>
        <w:contextualSpacing/>
        <w:mirrorIndents/>
        <w:rPr>
          <w:sz w:val="22"/>
          <w:szCs w:val="22"/>
        </w:rPr>
      </w:pPr>
    </w:p>
    <w:p w14:paraId="5232542C" w14:textId="77777777" w:rsidR="003D7E8A" w:rsidRPr="003D7E8A" w:rsidRDefault="00606B57" w:rsidP="00B827D3">
      <w:pPr>
        <w:widowControl w:val="0"/>
        <w:ind w:firstLine="720"/>
        <w:contextualSpacing/>
        <w:mirrorIndents/>
        <w:rPr>
          <w:sz w:val="22"/>
          <w:szCs w:val="22"/>
        </w:rPr>
      </w:pPr>
      <w:r w:rsidRPr="00CE356F">
        <w:rPr>
          <w:sz w:val="22"/>
          <w:szCs w:val="22"/>
        </w:rPr>
        <w:t xml:space="preserve">Second, strategists must be careful to identify more clearly whether, when and how, the proposed form of TBR might ameliorate or exacerbate, different types of challenges.  Finally, it should not be assumed, as the vast majority of literature on ‘good governance’ does that attention to norms of transparency, inclusion and openness, will necessarily lead to enhanced legitimacy within a domestic context. In the case of Cambodia, it does not seem immediately obvious that such requirements within LV systems will have any discernible effect on stakeholder and citizen expectations of legitimacy of either state. In fact, as efforts to promote these norms may exacerbate conflict, we could easily expect legitimacy to be undermined, as enhanced. </w:t>
      </w:r>
      <w:r w:rsidR="003D7E8A">
        <w:rPr>
          <w:bCs/>
          <w:sz w:val="22"/>
          <w:szCs w:val="22"/>
        </w:rPr>
        <w:t>Hence,</w:t>
      </w:r>
      <w:r w:rsidR="003D7E8A" w:rsidRPr="00CE356F">
        <w:rPr>
          <w:bCs/>
          <w:sz w:val="22"/>
          <w:szCs w:val="22"/>
        </w:rPr>
        <w:t xml:space="preserve"> the importance of unpacking these complex processes is critically important for those seeking to draw on these claims to foster good governance in a non-western domestic setting of a purported ‘weak state’</w:t>
      </w:r>
      <w:r w:rsidR="003D7E8A" w:rsidRPr="00CE356F">
        <w:rPr>
          <w:sz w:val="22"/>
          <w:szCs w:val="22"/>
        </w:rPr>
        <w:t xml:space="preserve"> </w:t>
      </w:r>
      <w:r w:rsidR="003D7E8A" w:rsidRPr="00CE356F">
        <w:rPr>
          <w:bCs/>
          <w:sz w:val="22"/>
          <w:szCs w:val="22"/>
        </w:rPr>
        <w:fldChar w:fldCharType="begin"/>
      </w:r>
      <w:r w:rsidR="003D7E8A" w:rsidRPr="00CE356F">
        <w:rPr>
          <w:bCs/>
          <w:sz w:val="22"/>
          <w:szCs w:val="22"/>
        </w:rPr>
        <w:instrText xml:space="preserve"> ADDIN EN.CITE &lt;EndNote&gt;&lt;Cite&gt;&lt;Author&gt;Boesen&lt;/Author&gt;&lt;Year&gt;2006&lt;/Year&gt;&lt;RecNum&gt;82317&lt;/RecNum&gt;&lt;DisplayText&gt;(Boesen and Kjaer 2006)&lt;/DisplayText&gt;&lt;record&gt;&lt;rec-number&gt;82317&lt;/rec-number&gt;&lt;foreign-keys&gt;&lt;key app="EN" db-id="zd99pwsezrwdx5ep05ixvswmttr9paate0sd" timestamp="1549470976"&gt;82317&lt;/key&gt;&lt;/foreign-keys&gt;&lt;ref-type name="Journal Article"&gt;17&lt;/ref-type&gt;&lt;contributors&gt;&lt;authors&gt;&lt;author&gt;Boesen, Nils&lt;/author&gt;&lt;author&gt;Anne Mette Kjaer&lt;/author&gt;&lt;/authors&gt;&lt;/contributors&gt;&lt;titles&gt;&lt;title&gt;Power and politics in weak states: emerging paradigm shift for donors?&lt;/title&gt;&lt;secondary-title&gt;Forum for Development Studies&lt;/secondary-title&gt;&lt;/titles&gt;&lt;periodical&gt;&lt;full-title&gt;Forum for Development Studies&lt;/full-title&gt;&lt;/periodical&gt;&lt;pages&gt;326-340&lt;/pages&gt;&lt;volume&gt;2&lt;/volume&gt;&lt;dates&gt;&lt;year&gt;2006&lt;/year&gt;&lt;/dates&gt;&lt;urls&gt;&lt;/urls&gt;&lt;/record&gt;&lt;/Cite&gt;&lt;/EndNote&gt;</w:instrText>
      </w:r>
      <w:r w:rsidR="003D7E8A" w:rsidRPr="00CE356F">
        <w:rPr>
          <w:bCs/>
          <w:sz w:val="22"/>
          <w:szCs w:val="22"/>
        </w:rPr>
        <w:fldChar w:fldCharType="separate"/>
      </w:r>
      <w:r w:rsidR="003D7E8A" w:rsidRPr="00CE356F">
        <w:rPr>
          <w:bCs/>
          <w:noProof/>
          <w:sz w:val="22"/>
          <w:szCs w:val="22"/>
        </w:rPr>
        <w:t>(Boesen and Kjaer 2006)</w:t>
      </w:r>
      <w:r w:rsidR="003D7E8A" w:rsidRPr="00CE356F">
        <w:rPr>
          <w:bCs/>
          <w:sz w:val="22"/>
          <w:szCs w:val="22"/>
        </w:rPr>
        <w:fldChar w:fldCharType="end"/>
      </w:r>
      <w:r w:rsidR="003D7E8A" w:rsidRPr="00CE356F">
        <w:rPr>
          <w:bCs/>
          <w:sz w:val="22"/>
          <w:szCs w:val="22"/>
        </w:rPr>
        <w:t xml:space="preserve">. We also note that there may be a bias in measuring the dependent variable in both directions. Supporters might point to multi-stakeholder deliberations in hotel rooms as examples of empowerment when the vast majority of members of civil society has no idea that they occurred, while detractors might argue that these efforts reinforce global extractive capital, when they have no influence either way. </w:t>
      </w:r>
    </w:p>
    <w:p w14:paraId="6FD40974" w14:textId="77777777" w:rsidR="00606B57" w:rsidRPr="007171AD" w:rsidRDefault="00606B57" w:rsidP="00B827D3">
      <w:pPr>
        <w:widowControl w:val="0"/>
        <w:contextualSpacing/>
        <w:mirrorIndents/>
        <w:rPr>
          <w:b/>
          <w:sz w:val="22"/>
          <w:szCs w:val="22"/>
        </w:rPr>
      </w:pPr>
    </w:p>
    <w:p w14:paraId="347B8F71" w14:textId="77777777" w:rsidR="00765082" w:rsidRDefault="003D7E8A" w:rsidP="00B827D3">
      <w:pPr>
        <w:ind w:firstLine="720"/>
        <w:contextualSpacing/>
        <w:mirrorIndents/>
        <w:rPr>
          <w:bCs/>
          <w:sz w:val="22"/>
          <w:szCs w:val="22"/>
        </w:rPr>
      </w:pPr>
      <w:r>
        <w:rPr>
          <w:sz w:val="22"/>
          <w:szCs w:val="22"/>
        </w:rPr>
        <w:t>What we can say is that i</w:t>
      </w:r>
      <w:r w:rsidR="00606B57" w:rsidRPr="00CE356F">
        <w:rPr>
          <w:sz w:val="22"/>
          <w:szCs w:val="22"/>
        </w:rPr>
        <w:t xml:space="preserve">t is highly problematic that 100s of millions of dollars of funding have been spent on </w:t>
      </w:r>
      <w:r>
        <w:rPr>
          <w:sz w:val="22"/>
          <w:szCs w:val="22"/>
        </w:rPr>
        <w:t xml:space="preserve">finance and market driven </w:t>
      </w:r>
      <w:r w:rsidR="00606B57" w:rsidRPr="00CE356F">
        <w:rPr>
          <w:sz w:val="22"/>
          <w:szCs w:val="22"/>
        </w:rPr>
        <w:t xml:space="preserve">“good governance” </w:t>
      </w:r>
      <w:r>
        <w:rPr>
          <w:sz w:val="22"/>
          <w:szCs w:val="22"/>
        </w:rPr>
        <w:t xml:space="preserve">interventions that are </w:t>
      </w:r>
      <w:r w:rsidR="00606B57" w:rsidRPr="00CE356F">
        <w:rPr>
          <w:sz w:val="22"/>
          <w:szCs w:val="22"/>
        </w:rPr>
        <w:t xml:space="preserve">based on </w:t>
      </w:r>
      <w:r>
        <w:rPr>
          <w:sz w:val="22"/>
          <w:szCs w:val="22"/>
        </w:rPr>
        <w:t xml:space="preserve">implausible </w:t>
      </w:r>
      <w:r w:rsidR="00606B57" w:rsidRPr="00CE356F">
        <w:rPr>
          <w:sz w:val="22"/>
          <w:szCs w:val="22"/>
        </w:rPr>
        <w:t>causal expectations</w:t>
      </w:r>
      <w:r>
        <w:rPr>
          <w:sz w:val="22"/>
          <w:szCs w:val="22"/>
        </w:rPr>
        <w:t xml:space="preserve"> and that </w:t>
      </w:r>
      <w:r w:rsidR="00606B57" w:rsidRPr="00CE356F">
        <w:rPr>
          <w:sz w:val="22"/>
          <w:szCs w:val="22"/>
        </w:rPr>
        <w:t>are inconsistent with empirical evidence and complex historical processes</w:t>
      </w:r>
      <w:r w:rsidR="00784A24">
        <w:rPr>
          <w:sz w:val="22"/>
          <w:szCs w:val="22"/>
        </w:rPr>
        <w:t xml:space="preserve"> </w:t>
      </w:r>
      <w:r w:rsidR="00606B57" w:rsidRPr="00CE356F">
        <w:rPr>
          <w:sz w:val="22"/>
          <w:szCs w:val="22"/>
        </w:rPr>
        <w:t xml:space="preserve">Correcting this efforts requires the development of a framework with which to theorize, and empirically assess the range of potential positive, negative, or non-existent impacts that could be expected to occur given the nature of the historically derived domestic challenges in question, and the type of market or financial mechanisms being drawn on to shape domestic standards. </w:t>
      </w:r>
      <w:r w:rsidR="00606B57" w:rsidRPr="00CE356F">
        <w:rPr>
          <w:bCs/>
          <w:sz w:val="22"/>
          <w:szCs w:val="22"/>
        </w:rPr>
        <w:t xml:space="preserve">To be sure, there is no easy way out of these challenges, which are everywhere, but prescribing courses of action that ignore them are particularly pernicious </w:t>
      </w:r>
      <w:r w:rsidR="00765082">
        <w:rPr>
          <w:bCs/>
          <w:sz w:val="22"/>
          <w:szCs w:val="22"/>
        </w:rPr>
        <w:t>for reinforcing the ineffectiveness, and corresponding fragmentation, of finance and market driven policy interventions.</w:t>
      </w:r>
    </w:p>
    <w:p w14:paraId="033AB5E6" w14:textId="77777777" w:rsidR="00606B57" w:rsidRPr="00076858" w:rsidRDefault="00606B57" w:rsidP="00B827D3">
      <w:pPr>
        <w:contextualSpacing/>
        <w:mirrorIndents/>
        <w:rPr>
          <w:b/>
          <w:bCs/>
          <w:sz w:val="22"/>
          <w:szCs w:val="22"/>
        </w:rPr>
      </w:pPr>
    </w:p>
    <w:p w14:paraId="7E60F5D8" w14:textId="77777777" w:rsidR="00606B57" w:rsidRPr="00010580" w:rsidRDefault="00606B57" w:rsidP="00B827D3">
      <w:pPr>
        <w:contextualSpacing/>
        <w:mirrorIndents/>
        <w:rPr>
          <w:b/>
          <w:bCs/>
          <w:sz w:val="22"/>
          <w:szCs w:val="22"/>
        </w:rPr>
      </w:pPr>
      <w:r w:rsidRPr="00010580">
        <w:rPr>
          <w:b/>
          <w:bCs/>
          <w:sz w:val="22"/>
          <w:szCs w:val="22"/>
        </w:rPr>
        <w:t>Bibliography</w:t>
      </w:r>
      <w:r w:rsidRPr="00010580">
        <w:rPr>
          <w:b/>
          <w:bCs/>
          <w:sz w:val="22"/>
          <w:szCs w:val="22"/>
        </w:rPr>
        <w:fldChar w:fldCharType="begin"/>
      </w:r>
      <w:r w:rsidRPr="00010580">
        <w:rPr>
          <w:b/>
          <w:bCs/>
          <w:sz w:val="22"/>
          <w:szCs w:val="22"/>
        </w:rPr>
        <w:instrText xml:space="preserve"> ADDIN </w:instrText>
      </w:r>
      <w:r w:rsidRPr="00010580">
        <w:rPr>
          <w:b/>
          <w:bCs/>
          <w:sz w:val="22"/>
          <w:szCs w:val="22"/>
        </w:rPr>
        <w:fldChar w:fldCharType="end"/>
      </w:r>
    </w:p>
    <w:p w14:paraId="68C44FA3" w14:textId="77777777" w:rsidR="00606B57" w:rsidRPr="00010580" w:rsidRDefault="00606B57" w:rsidP="00B827D3">
      <w:pPr>
        <w:contextualSpacing/>
        <w:mirrorIndents/>
        <w:rPr>
          <w:sz w:val="22"/>
          <w:szCs w:val="22"/>
        </w:rPr>
      </w:pPr>
    </w:p>
    <w:p w14:paraId="4E300DD6" w14:textId="77777777" w:rsidR="00745183" w:rsidRPr="00745183" w:rsidRDefault="00606B57" w:rsidP="00745183">
      <w:pPr>
        <w:pStyle w:val="EndNoteBibliography"/>
        <w:ind w:left="720" w:hanging="720"/>
        <w:rPr>
          <w:noProof/>
        </w:rPr>
      </w:pPr>
      <w:r w:rsidRPr="00010580">
        <w:rPr>
          <w:szCs w:val="22"/>
        </w:rPr>
        <w:fldChar w:fldCharType="begin"/>
      </w:r>
      <w:r w:rsidRPr="00010580">
        <w:rPr>
          <w:szCs w:val="22"/>
        </w:rPr>
        <w:instrText xml:space="preserve"> ADDIN EN.REFLIST </w:instrText>
      </w:r>
      <w:r w:rsidRPr="00010580">
        <w:rPr>
          <w:szCs w:val="22"/>
        </w:rPr>
        <w:fldChar w:fldCharType="separate"/>
      </w:r>
      <w:r w:rsidR="00745183" w:rsidRPr="00745183">
        <w:rPr>
          <w:noProof/>
        </w:rPr>
        <w:t xml:space="preserve">Ackerman, Frank, and Lisa Heinzerling. 2004. </w:t>
      </w:r>
      <w:r w:rsidR="00745183" w:rsidRPr="00745183">
        <w:rPr>
          <w:i/>
          <w:noProof/>
        </w:rPr>
        <w:t>Priceless: On Knowing the Price of Everything and the Value of Nothing</w:t>
      </w:r>
      <w:r w:rsidR="00745183" w:rsidRPr="00745183">
        <w:rPr>
          <w:noProof/>
        </w:rPr>
        <w:t>. New York: The New Press.</w:t>
      </w:r>
    </w:p>
    <w:p w14:paraId="248F9A9E" w14:textId="77777777" w:rsidR="00745183" w:rsidRPr="00745183" w:rsidRDefault="00745183" w:rsidP="00745183">
      <w:pPr>
        <w:pStyle w:val="EndNoteBibliography"/>
        <w:ind w:left="720" w:hanging="720"/>
        <w:rPr>
          <w:noProof/>
        </w:rPr>
      </w:pPr>
      <w:r w:rsidRPr="00745183">
        <w:rPr>
          <w:noProof/>
        </w:rPr>
        <w:t xml:space="preserve">Amacher, Gregory S. 2006. "Corruption: A challenge for economists interested in forest policy design."  </w:t>
      </w:r>
      <w:r w:rsidRPr="00745183">
        <w:rPr>
          <w:i/>
          <w:noProof/>
        </w:rPr>
        <w:t>Journal of Forest Economics</w:t>
      </w:r>
      <w:r w:rsidRPr="00745183">
        <w:rPr>
          <w:noProof/>
        </w:rPr>
        <w:t xml:space="preserve"> 12 (2):85-89.</w:t>
      </w:r>
    </w:p>
    <w:p w14:paraId="342B6B01" w14:textId="77777777" w:rsidR="00745183" w:rsidRPr="00745183" w:rsidRDefault="00745183" w:rsidP="00745183">
      <w:pPr>
        <w:pStyle w:val="EndNoteBibliography"/>
        <w:ind w:left="720" w:hanging="720"/>
        <w:rPr>
          <w:noProof/>
        </w:rPr>
      </w:pPr>
      <w:r w:rsidRPr="00745183">
        <w:rPr>
          <w:noProof/>
        </w:rPr>
        <w:t xml:space="preserve">Arcus Foundation, ed. 2019. </w:t>
      </w:r>
      <w:r w:rsidRPr="00745183">
        <w:rPr>
          <w:i/>
          <w:noProof/>
        </w:rPr>
        <w:t>State of the Apes: Infrastructure Development and Ape Conservation</w:t>
      </w:r>
      <w:r w:rsidRPr="00745183">
        <w:rPr>
          <w:noProof/>
        </w:rPr>
        <w:t>: Cambridge University Press.</w:t>
      </w:r>
    </w:p>
    <w:p w14:paraId="00B4C368" w14:textId="77777777" w:rsidR="00745183" w:rsidRPr="00745183" w:rsidRDefault="00745183" w:rsidP="00745183">
      <w:pPr>
        <w:pStyle w:val="EndNoteBibliography"/>
        <w:ind w:left="720" w:hanging="720"/>
        <w:rPr>
          <w:noProof/>
        </w:rPr>
      </w:pPr>
      <w:r w:rsidRPr="00745183">
        <w:rPr>
          <w:noProof/>
        </w:rPr>
        <w:t>ARD, Inc. 2004. Cambodia. An assessment of forest conflict at the community level. edited by USAID/Cambodia.</w:t>
      </w:r>
    </w:p>
    <w:p w14:paraId="31B92F8B" w14:textId="77777777" w:rsidR="00745183" w:rsidRPr="00745183" w:rsidRDefault="00745183" w:rsidP="00745183">
      <w:pPr>
        <w:pStyle w:val="EndNoteBibliography"/>
        <w:ind w:left="720" w:hanging="720"/>
        <w:rPr>
          <w:noProof/>
        </w:rPr>
      </w:pPr>
      <w:r w:rsidRPr="00745183">
        <w:rPr>
          <w:noProof/>
        </w:rPr>
        <w:t xml:space="preserve">Aubut, Julie. 2004. The Good Governance Agenda: Who Wins and Who Loses. Some Empirical Evidence for 2001 In </w:t>
      </w:r>
      <w:r w:rsidRPr="00745183">
        <w:rPr>
          <w:i/>
          <w:noProof/>
        </w:rPr>
        <w:t>Focus on the Global South</w:t>
      </w:r>
      <w:r w:rsidRPr="00745183">
        <w:rPr>
          <w:noProof/>
        </w:rPr>
        <w:t>: Development Destin Studies Institute.</w:t>
      </w:r>
    </w:p>
    <w:p w14:paraId="2861BB45" w14:textId="77777777" w:rsidR="00745183" w:rsidRPr="00745183" w:rsidRDefault="00745183" w:rsidP="00745183">
      <w:pPr>
        <w:pStyle w:val="EndNoteBibliography"/>
        <w:ind w:left="720" w:hanging="720"/>
        <w:rPr>
          <w:noProof/>
        </w:rPr>
      </w:pPr>
      <w:r w:rsidRPr="00745183">
        <w:rPr>
          <w:noProof/>
        </w:rPr>
        <w:lastRenderedPageBreak/>
        <w:t xml:space="preserve">Auld, Graeme, and Lars H. Gulbrandsen. 2010. "Transparency in Nonstate Certification: Consequences for Accountability and Legitimacy."  </w:t>
      </w:r>
      <w:r w:rsidRPr="00745183">
        <w:rPr>
          <w:i/>
          <w:noProof/>
        </w:rPr>
        <w:t>Global Environmental Politics</w:t>
      </w:r>
      <w:r w:rsidRPr="00745183">
        <w:rPr>
          <w:noProof/>
        </w:rPr>
        <w:t xml:space="preserve"> 10 (3):97--119.</w:t>
      </w:r>
    </w:p>
    <w:p w14:paraId="485A07E4" w14:textId="77777777" w:rsidR="00745183" w:rsidRPr="00745183" w:rsidRDefault="00745183" w:rsidP="00745183">
      <w:pPr>
        <w:pStyle w:val="EndNoteBibliography"/>
        <w:ind w:left="720" w:hanging="720"/>
        <w:rPr>
          <w:noProof/>
        </w:rPr>
      </w:pPr>
      <w:r w:rsidRPr="00745183">
        <w:rPr>
          <w:noProof/>
        </w:rPr>
        <w:t xml:space="preserve">Australian Government. 2012. Illegal logging prohibition act. An act to combat illegal logging, and for related purposes. In </w:t>
      </w:r>
      <w:r w:rsidRPr="00745183">
        <w:rPr>
          <w:i/>
          <w:noProof/>
        </w:rPr>
        <w:t xml:space="preserve">Act No. 166 of 2012 </w:t>
      </w:r>
      <w:r w:rsidRPr="00745183">
        <w:rPr>
          <w:noProof/>
        </w:rPr>
        <w:t>Australia: Agriculture.</w:t>
      </w:r>
    </w:p>
    <w:p w14:paraId="40ED9267" w14:textId="77777777" w:rsidR="00745183" w:rsidRPr="00745183" w:rsidRDefault="00745183" w:rsidP="00745183">
      <w:pPr>
        <w:pStyle w:val="EndNoteBibliography"/>
        <w:ind w:left="720" w:hanging="720"/>
        <w:rPr>
          <w:noProof/>
        </w:rPr>
      </w:pPr>
      <w:r w:rsidRPr="00745183">
        <w:rPr>
          <w:noProof/>
        </w:rPr>
        <w:t xml:space="preserve">Bartley, Tim. 2003. "Certifying Forests and Factories: States, Social Movements, and the Rise of Private Regulation in the Apparel and Forest Products Fields."  </w:t>
      </w:r>
      <w:r w:rsidRPr="00745183">
        <w:rPr>
          <w:i/>
          <w:noProof/>
        </w:rPr>
        <w:t>Politics &amp; Society</w:t>
      </w:r>
      <w:r w:rsidRPr="00745183">
        <w:rPr>
          <w:noProof/>
        </w:rPr>
        <w:t xml:space="preserve"> 31 (1):1-32.</w:t>
      </w:r>
    </w:p>
    <w:p w14:paraId="75165008" w14:textId="77777777" w:rsidR="00745183" w:rsidRPr="00745183" w:rsidRDefault="00745183" w:rsidP="00745183">
      <w:pPr>
        <w:pStyle w:val="EndNoteBibliography"/>
        <w:ind w:left="720" w:hanging="720"/>
        <w:rPr>
          <w:noProof/>
        </w:rPr>
      </w:pPr>
      <w:r w:rsidRPr="00745183">
        <w:rPr>
          <w:noProof/>
        </w:rPr>
        <w:t xml:space="preserve">Bernstein, Steven. 2001. </w:t>
      </w:r>
      <w:r w:rsidRPr="00745183">
        <w:rPr>
          <w:i/>
          <w:noProof/>
        </w:rPr>
        <w:t>The Compromise of Liberal Environmentalism</w:t>
      </w:r>
      <w:r w:rsidRPr="00745183">
        <w:rPr>
          <w:noProof/>
        </w:rPr>
        <w:t>. New York: Columbia University Press.</w:t>
      </w:r>
    </w:p>
    <w:p w14:paraId="74094235" w14:textId="77777777" w:rsidR="00745183" w:rsidRPr="00745183" w:rsidRDefault="00745183" w:rsidP="00745183">
      <w:pPr>
        <w:pStyle w:val="EndNoteBibliography"/>
        <w:ind w:left="720" w:hanging="720"/>
        <w:rPr>
          <w:noProof/>
        </w:rPr>
      </w:pPr>
      <w:r w:rsidRPr="00745183">
        <w:rPr>
          <w:noProof/>
        </w:rPr>
        <w:t xml:space="preserve">Bernstein, Steven. 2004. "Legitimacy in Global Environmental Governance."  </w:t>
      </w:r>
      <w:r w:rsidRPr="00745183">
        <w:rPr>
          <w:i/>
          <w:noProof/>
        </w:rPr>
        <w:t>Journal of International Law and International Relations</w:t>
      </w:r>
      <w:r w:rsidRPr="00745183">
        <w:rPr>
          <w:noProof/>
        </w:rPr>
        <w:t xml:space="preserve"> 1 (1-2):139-166.</w:t>
      </w:r>
    </w:p>
    <w:p w14:paraId="223DDC79" w14:textId="77777777" w:rsidR="00745183" w:rsidRPr="00745183" w:rsidRDefault="00745183" w:rsidP="00745183">
      <w:pPr>
        <w:pStyle w:val="EndNoteBibliography"/>
        <w:ind w:left="720" w:hanging="720"/>
        <w:rPr>
          <w:noProof/>
        </w:rPr>
      </w:pPr>
      <w:r w:rsidRPr="00745183">
        <w:rPr>
          <w:noProof/>
        </w:rPr>
        <w:t xml:space="preserve">Bernstein, Steven, and Benjamin Cashore. 2004. "Non-State Global Governance: Is Forest Certification a Legitimate Alternative to a Global Forest Convention?" In </w:t>
      </w:r>
      <w:r w:rsidRPr="00745183">
        <w:rPr>
          <w:i/>
          <w:noProof/>
        </w:rPr>
        <w:t>Hard Choices, Soft Law:  Combining Trade, Environment, and Social Cohesion in Global Governance</w:t>
      </w:r>
      <w:r w:rsidRPr="00745183">
        <w:rPr>
          <w:noProof/>
        </w:rPr>
        <w:t>, edited by John Kirton and Michael Trebilcock. Aldershot: Ashgate Press.</w:t>
      </w:r>
    </w:p>
    <w:p w14:paraId="3A3FD31E" w14:textId="77777777" w:rsidR="00745183" w:rsidRPr="00745183" w:rsidRDefault="00745183" w:rsidP="00745183">
      <w:pPr>
        <w:pStyle w:val="EndNoteBibliography"/>
        <w:ind w:left="720" w:hanging="720"/>
        <w:rPr>
          <w:noProof/>
        </w:rPr>
      </w:pPr>
      <w:r w:rsidRPr="00745183">
        <w:rPr>
          <w:noProof/>
        </w:rPr>
        <w:t xml:space="preserve">Bernstein, Steven, and Benjamin Cashore. 2007. "Can Non-State Global Governance be Legitimate? An analytical framework."  </w:t>
      </w:r>
      <w:r w:rsidRPr="00745183">
        <w:rPr>
          <w:i/>
          <w:noProof/>
        </w:rPr>
        <w:t>Regulation and Governance</w:t>
      </w:r>
      <w:r w:rsidRPr="00745183">
        <w:rPr>
          <w:noProof/>
        </w:rPr>
        <w:t xml:space="preserve"> 1 (August):347-371. doi: 10.1111/j.1748-5991.2007.00021.x.</w:t>
      </w:r>
    </w:p>
    <w:p w14:paraId="3D92F27A" w14:textId="77777777" w:rsidR="00745183" w:rsidRPr="00745183" w:rsidRDefault="00745183" w:rsidP="00745183">
      <w:pPr>
        <w:pStyle w:val="EndNoteBibliography"/>
        <w:ind w:left="720" w:hanging="720"/>
        <w:rPr>
          <w:noProof/>
        </w:rPr>
      </w:pPr>
      <w:r w:rsidRPr="00745183">
        <w:rPr>
          <w:noProof/>
        </w:rPr>
        <w:t>Biddulph, Robin. 2011. "Is the Geographies of Evasion hypothesis useful for explaining and predicting the fate of external interventions ? The case of REDD in Cambodia."1--19.</w:t>
      </w:r>
    </w:p>
    <w:p w14:paraId="496CFE39" w14:textId="77777777" w:rsidR="00745183" w:rsidRPr="00745183" w:rsidRDefault="00745183" w:rsidP="00745183">
      <w:pPr>
        <w:pStyle w:val="EndNoteBibliography"/>
        <w:ind w:left="720" w:hanging="720"/>
        <w:rPr>
          <w:noProof/>
        </w:rPr>
      </w:pPr>
      <w:r w:rsidRPr="00745183">
        <w:rPr>
          <w:noProof/>
        </w:rPr>
        <w:t xml:space="preserve">Billon, Philippe Le. 2000. </w:t>
      </w:r>
      <w:r w:rsidRPr="00745183">
        <w:rPr>
          <w:i/>
          <w:noProof/>
        </w:rPr>
        <w:t>The political ecology of transition in Cambodia 1889-1999: War, peace and forest exploitation</w:t>
      </w:r>
      <w:r w:rsidRPr="00745183">
        <w:rPr>
          <w:noProof/>
        </w:rPr>
        <w:t xml:space="preserve">. Vol. Volume 31, </w:t>
      </w:r>
      <w:r w:rsidRPr="00745183">
        <w:rPr>
          <w:i/>
          <w:noProof/>
        </w:rPr>
        <w:t>Development and Change</w:t>
      </w:r>
      <w:r w:rsidRPr="00745183">
        <w:rPr>
          <w:noProof/>
        </w:rPr>
        <w:t>.</w:t>
      </w:r>
    </w:p>
    <w:p w14:paraId="7561AA9E" w14:textId="77777777" w:rsidR="00745183" w:rsidRPr="00745183" w:rsidRDefault="00745183" w:rsidP="00745183">
      <w:pPr>
        <w:pStyle w:val="EndNoteBibliography"/>
        <w:ind w:left="720" w:hanging="720"/>
        <w:rPr>
          <w:noProof/>
        </w:rPr>
      </w:pPr>
      <w:r w:rsidRPr="00745183">
        <w:rPr>
          <w:noProof/>
        </w:rPr>
        <w:t xml:space="preserve">Billon, Philippe Le. 2002. "Logging in muddy waters. The Politics of Forest Exploitation in Cambodia."  </w:t>
      </w:r>
      <w:r w:rsidRPr="00745183">
        <w:rPr>
          <w:i/>
          <w:noProof/>
        </w:rPr>
        <w:t>Critical Asian Studies</w:t>
      </w:r>
      <w:r w:rsidRPr="00745183">
        <w:rPr>
          <w:noProof/>
        </w:rPr>
        <w:t xml:space="preserve"> 34 (563-586).</w:t>
      </w:r>
    </w:p>
    <w:p w14:paraId="3EDB6E67" w14:textId="77777777" w:rsidR="00745183" w:rsidRPr="00745183" w:rsidRDefault="00745183" w:rsidP="00745183">
      <w:pPr>
        <w:pStyle w:val="EndNoteBibliography"/>
        <w:ind w:left="720" w:hanging="720"/>
        <w:rPr>
          <w:noProof/>
        </w:rPr>
      </w:pPr>
      <w:r w:rsidRPr="00745183">
        <w:rPr>
          <w:noProof/>
        </w:rPr>
        <w:t xml:space="preserve">Blunt, Peter and Mark Turner. 2005. </w:t>
      </w:r>
      <w:r w:rsidRPr="00745183">
        <w:rPr>
          <w:i/>
          <w:noProof/>
        </w:rPr>
        <w:t>Decentralisation, democracy and development in a post-conflict society: Commune councils in Cambodia</w:t>
      </w:r>
      <w:r w:rsidRPr="00745183">
        <w:rPr>
          <w:noProof/>
        </w:rPr>
        <w:t xml:space="preserve">. Vol. Volume 25, </w:t>
      </w:r>
      <w:r w:rsidRPr="00745183">
        <w:rPr>
          <w:i/>
          <w:noProof/>
        </w:rPr>
        <w:t>Public Administration and Development</w:t>
      </w:r>
      <w:r w:rsidRPr="00745183">
        <w:rPr>
          <w:noProof/>
        </w:rPr>
        <w:t>.</w:t>
      </w:r>
    </w:p>
    <w:p w14:paraId="03273AC4" w14:textId="77777777" w:rsidR="00745183" w:rsidRPr="00745183" w:rsidRDefault="00745183" w:rsidP="00745183">
      <w:pPr>
        <w:pStyle w:val="EndNoteBibliography"/>
        <w:ind w:left="720" w:hanging="720"/>
        <w:rPr>
          <w:noProof/>
        </w:rPr>
      </w:pPr>
      <w:r w:rsidRPr="00745183">
        <w:rPr>
          <w:noProof/>
        </w:rPr>
        <w:t xml:space="preserve">Boesen, Nils, and Anne Mette Kjaer. 2006. "Power and politics in weak states: emerging paradigm shift for donors?"  </w:t>
      </w:r>
      <w:r w:rsidRPr="00745183">
        <w:rPr>
          <w:i/>
          <w:noProof/>
        </w:rPr>
        <w:t>Forum for Development Studies</w:t>
      </w:r>
      <w:r w:rsidRPr="00745183">
        <w:rPr>
          <w:noProof/>
        </w:rPr>
        <w:t xml:space="preserve"> 2:326-340.</w:t>
      </w:r>
    </w:p>
    <w:p w14:paraId="13062069" w14:textId="77777777" w:rsidR="00745183" w:rsidRPr="00745183" w:rsidRDefault="00745183" w:rsidP="00745183">
      <w:pPr>
        <w:pStyle w:val="EndNoteBibliography"/>
        <w:ind w:left="720" w:hanging="720"/>
        <w:rPr>
          <w:noProof/>
        </w:rPr>
      </w:pPr>
      <w:r w:rsidRPr="00745183">
        <w:rPr>
          <w:noProof/>
        </w:rPr>
        <w:t xml:space="preserve">Bollen, An , and Saskia Ozinga. 2013. </w:t>
      </w:r>
      <w:r w:rsidRPr="00745183">
        <w:rPr>
          <w:i/>
          <w:noProof/>
        </w:rPr>
        <w:t>Improving forest governance : a comparison of FLEGT VPAs and their impact</w:t>
      </w:r>
      <w:r w:rsidRPr="00745183">
        <w:rPr>
          <w:noProof/>
        </w:rPr>
        <w:t>: Forest Ecosystem Research Network Fern.</w:t>
      </w:r>
    </w:p>
    <w:p w14:paraId="6D162041" w14:textId="77777777" w:rsidR="00745183" w:rsidRPr="00745183" w:rsidRDefault="00745183" w:rsidP="00745183">
      <w:pPr>
        <w:pStyle w:val="EndNoteBibliography"/>
        <w:ind w:left="720" w:hanging="720"/>
        <w:rPr>
          <w:noProof/>
        </w:rPr>
      </w:pPr>
      <w:r w:rsidRPr="00745183">
        <w:rPr>
          <w:noProof/>
        </w:rPr>
        <w:t xml:space="preserve">Borzel, Tanja, Adrenne Heriter, Nicole Kranz, and Christian Thauer. 2011. "Racing to the Top? Regulatory Competition Among Firms." In </w:t>
      </w:r>
      <w:r w:rsidRPr="00745183">
        <w:rPr>
          <w:i/>
          <w:noProof/>
        </w:rPr>
        <w:t>Governance Without A State: Policies and Politics in Areas of Limited Statehood</w:t>
      </w:r>
      <w:r w:rsidRPr="00745183">
        <w:rPr>
          <w:noProof/>
        </w:rPr>
        <w:t>, edited by Thomas Risse, 144-170. New York: Columbia University Press.</w:t>
      </w:r>
    </w:p>
    <w:p w14:paraId="04E052BB" w14:textId="77777777" w:rsidR="00745183" w:rsidRPr="00745183" w:rsidRDefault="00745183" w:rsidP="00745183">
      <w:pPr>
        <w:pStyle w:val="EndNoteBibliography"/>
        <w:ind w:left="720" w:hanging="720"/>
        <w:rPr>
          <w:noProof/>
        </w:rPr>
      </w:pPr>
      <w:r w:rsidRPr="00745183">
        <w:rPr>
          <w:noProof/>
        </w:rPr>
        <w:t>Bradley, Amanda. 2011. Review of Cambodia’s REDD Readiness: Progress and Challenges, Forest Conservation Project, Occasional Paper No. 4, January 2011.</w:t>
      </w:r>
    </w:p>
    <w:p w14:paraId="2CD27FD0" w14:textId="77777777" w:rsidR="00745183" w:rsidRPr="00745183" w:rsidRDefault="00745183" w:rsidP="00745183">
      <w:pPr>
        <w:pStyle w:val="EndNoteBibliography"/>
        <w:ind w:left="720" w:hanging="720"/>
        <w:rPr>
          <w:noProof/>
        </w:rPr>
      </w:pPr>
      <w:r w:rsidRPr="00745183">
        <w:rPr>
          <w:noProof/>
        </w:rPr>
        <w:t xml:space="preserve">Brown, Amanda. 1999. "Logging devastating rainforests, campaigners warn." Press Association, Last Modified August 23, accessed July 20. </w:t>
      </w:r>
      <w:hyperlink r:id="rId14" w:history="1">
        <w:r w:rsidRPr="00745183">
          <w:rPr>
            <w:rStyle w:val="Hyperlink"/>
            <w:noProof/>
          </w:rPr>
          <w:t>http://www.lexisnexis.com/</w:t>
        </w:r>
      </w:hyperlink>
      <w:r w:rsidRPr="00745183">
        <w:rPr>
          <w:noProof/>
        </w:rPr>
        <w:t>.</w:t>
      </w:r>
    </w:p>
    <w:p w14:paraId="227E2B07" w14:textId="77777777" w:rsidR="00745183" w:rsidRPr="00745183" w:rsidRDefault="00745183" w:rsidP="00745183">
      <w:pPr>
        <w:pStyle w:val="EndNoteBibliography"/>
        <w:ind w:left="720" w:hanging="720"/>
        <w:rPr>
          <w:noProof/>
        </w:rPr>
      </w:pPr>
      <w:r w:rsidRPr="00745183">
        <w:rPr>
          <w:noProof/>
        </w:rPr>
        <w:t>Buckrell, Jon. 2005. Global Witness ENA FLEG Ministerial Declaration Comments. Global Witness.</w:t>
      </w:r>
    </w:p>
    <w:p w14:paraId="5D456490" w14:textId="77777777" w:rsidR="00745183" w:rsidRPr="00745183" w:rsidRDefault="00745183" w:rsidP="00745183">
      <w:pPr>
        <w:pStyle w:val="EndNoteBibliography"/>
        <w:ind w:left="720" w:hanging="720"/>
        <w:rPr>
          <w:noProof/>
        </w:rPr>
      </w:pPr>
      <w:r w:rsidRPr="00745183">
        <w:rPr>
          <w:noProof/>
        </w:rPr>
        <w:t xml:space="preserve">Buntaine, Mark T., Bradley C. Parks, and Benjamin P. Buch. 2017. "Why the “Results Agenda” Produces Few Results: An Evaluation of the Long ­Run Institutional Development Impacts of World Bank Environmental Projects."  </w:t>
      </w:r>
      <w:r w:rsidRPr="00745183">
        <w:rPr>
          <w:i/>
          <w:noProof/>
        </w:rPr>
        <w:t>International Studies Quarterly</w:t>
      </w:r>
      <w:r w:rsidRPr="00745183">
        <w:rPr>
          <w:noProof/>
        </w:rPr>
        <w:t xml:space="preserve"> 61 (2):471-488.</w:t>
      </w:r>
    </w:p>
    <w:p w14:paraId="4A2FCAEB" w14:textId="77777777" w:rsidR="00745183" w:rsidRPr="00745183" w:rsidRDefault="00745183" w:rsidP="00745183">
      <w:pPr>
        <w:pStyle w:val="EndNoteBibliography"/>
        <w:ind w:left="720" w:hanging="720"/>
        <w:rPr>
          <w:noProof/>
        </w:rPr>
      </w:pPr>
      <w:r w:rsidRPr="00745183">
        <w:rPr>
          <w:noProof/>
        </w:rPr>
        <w:t xml:space="preserve">Börzel, Tanja A, and Thomas Risse. 2010. "Governance without a state: Can it work? Governance without a state."  </w:t>
      </w:r>
      <w:r w:rsidRPr="00745183">
        <w:rPr>
          <w:i/>
          <w:noProof/>
        </w:rPr>
        <w:t>Regulation &amp; Governance</w:t>
      </w:r>
      <w:r w:rsidRPr="00745183">
        <w:rPr>
          <w:noProof/>
        </w:rPr>
        <w:t xml:space="preserve"> 4 (2):113-134.</w:t>
      </w:r>
    </w:p>
    <w:p w14:paraId="268874B6" w14:textId="77777777" w:rsidR="00745183" w:rsidRPr="00745183" w:rsidRDefault="00745183" w:rsidP="00745183">
      <w:pPr>
        <w:pStyle w:val="EndNoteBibliography"/>
        <w:ind w:left="720" w:hanging="720"/>
        <w:rPr>
          <w:noProof/>
        </w:rPr>
      </w:pPr>
      <w:r w:rsidRPr="00745183">
        <w:rPr>
          <w:noProof/>
        </w:rPr>
        <w:t xml:space="preserve">Börzel, Tanja A., and Vera van Hüllen. 2005. "State-Building and the European Union’s Fight against Corruption in the Southern Caucasus: Why Legitimacy Matters."  </w:t>
      </w:r>
      <w:r w:rsidRPr="00745183">
        <w:rPr>
          <w:i/>
          <w:noProof/>
        </w:rPr>
        <w:t>Governance: An International Journal of Policy and Administration</w:t>
      </w:r>
      <w:r w:rsidRPr="00745183">
        <w:rPr>
          <w:noProof/>
        </w:rPr>
        <w:t xml:space="preserve"> 27 (4):613-634.</w:t>
      </w:r>
    </w:p>
    <w:p w14:paraId="5BF22DB3" w14:textId="77777777" w:rsidR="00745183" w:rsidRPr="00745183" w:rsidRDefault="00745183" w:rsidP="00745183">
      <w:pPr>
        <w:pStyle w:val="EndNoteBibliography"/>
        <w:ind w:left="720" w:hanging="720"/>
        <w:rPr>
          <w:noProof/>
        </w:rPr>
      </w:pPr>
      <w:r w:rsidRPr="00745183">
        <w:rPr>
          <w:noProof/>
        </w:rPr>
        <w:t xml:space="preserve">Börzel, Tanja A., and Thomas Risse. 2005. "Public-Private Partnerships: Effective and Legitimate Tools of Transnational Governance." In </w:t>
      </w:r>
      <w:r w:rsidRPr="00745183">
        <w:rPr>
          <w:i/>
          <w:noProof/>
        </w:rPr>
        <w:t>Complex Sovereignty: Reconstituting Political Authority in the 21st Century</w:t>
      </w:r>
      <w:r w:rsidRPr="00745183">
        <w:rPr>
          <w:noProof/>
        </w:rPr>
        <w:t xml:space="preserve">, edited by Edgar Grande and Louis W. Pauly, 195-216. Toronto: University of Toronto </w:t>
      </w:r>
    </w:p>
    <w:p w14:paraId="74D02615" w14:textId="77777777" w:rsidR="00745183" w:rsidRPr="00745183" w:rsidRDefault="00745183" w:rsidP="00745183">
      <w:pPr>
        <w:pStyle w:val="EndNoteBibliography"/>
        <w:ind w:left="720" w:hanging="720"/>
        <w:rPr>
          <w:noProof/>
        </w:rPr>
      </w:pPr>
      <w:r w:rsidRPr="00745183">
        <w:rPr>
          <w:noProof/>
        </w:rPr>
        <w:lastRenderedPageBreak/>
        <w:t xml:space="preserve">Carlsen, Kirsten. 2014. "Constructing a legitimate argument Narrative techniques in the Ghana-EU VPA."  </w:t>
      </w:r>
      <w:r w:rsidRPr="00745183">
        <w:rPr>
          <w:i/>
          <w:noProof/>
        </w:rPr>
        <w:t>FORPOL Forest Policy and Economics</w:t>
      </w:r>
      <w:r w:rsidRPr="00745183">
        <w:rPr>
          <w:noProof/>
        </w:rPr>
        <w:t xml:space="preserve"> 48:63-71.</w:t>
      </w:r>
    </w:p>
    <w:p w14:paraId="7051EFB5" w14:textId="77777777" w:rsidR="00745183" w:rsidRPr="00745183" w:rsidRDefault="00745183" w:rsidP="00745183">
      <w:pPr>
        <w:pStyle w:val="EndNoteBibliography"/>
        <w:ind w:left="720" w:hanging="720"/>
        <w:rPr>
          <w:noProof/>
        </w:rPr>
      </w:pPr>
      <w:r w:rsidRPr="00745183">
        <w:rPr>
          <w:noProof/>
        </w:rPr>
        <w:t xml:space="preserve">Carodenuto, S., P. O. Cerutti, S. Carodenuto, and P. O. Cerutti. 2014. "Forest Law Enforcement, Governance and Trade (FLEGT) in Cameroon: Perceived private sector benefits from VPA implementation."  </w:t>
      </w:r>
      <w:r w:rsidRPr="00745183">
        <w:rPr>
          <w:i/>
          <w:noProof/>
        </w:rPr>
        <w:t>For. Policy Econ. Forest Policy and Economics</w:t>
      </w:r>
      <w:r w:rsidRPr="00745183">
        <w:rPr>
          <w:noProof/>
        </w:rPr>
        <w:t xml:space="preserve"> 48:55-62.</w:t>
      </w:r>
    </w:p>
    <w:p w14:paraId="1265EB2B" w14:textId="77777777" w:rsidR="00745183" w:rsidRPr="00745183" w:rsidRDefault="00745183" w:rsidP="00745183">
      <w:pPr>
        <w:pStyle w:val="EndNoteBibliography"/>
        <w:ind w:left="720" w:hanging="720"/>
        <w:rPr>
          <w:noProof/>
        </w:rPr>
      </w:pPr>
      <w:r w:rsidRPr="00745183">
        <w:rPr>
          <w:noProof/>
        </w:rPr>
        <w:t xml:space="preserve">Carodenuto, Sophia, and Benjamin Cashore. 2018. "Interactive Pathways of Influence: Managing Interactions to Enhance Non-State Regulatory Authority and Improve Forest Sustainability in Cameroon." In </w:t>
      </w:r>
      <w:r w:rsidRPr="00745183">
        <w:rPr>
          <w:i/>
          <w:noProof/>
        </w:rPr>
        <w:t>Transnational Business Governance Interactions: Enhancing Regulatory Capacity, Ratcheting up Standards and Empowering Marginalized Actors</w:t>
      </w:r>
      <w:r w:rsidRPr="00745183">
        <w:rPr>
          <w:noProof/>
        </w:rPr>
        <w:t>, edited by Stepan Wood, Rebecca Schmidt, Kenneth W Abbott, Burkard Eberlein and Errol Meidinger. Edward Elgar Publishing.</w:t>
      </w:r>
    </w:p>
    <w:p w14:paraId="6AFB8033" w14:textId="77777777" w:rsidR="00745183" w:rsidRPr="00745183" w:rsidRDefault="00745183" w:rsidP="00745183">
      <w:pPr>
        <w:pStyle w:val="EndNoteBibliography"/>
        <w:ind w:left="720" w:hanging="720"/>
        <w:rPr>
          <w:noProof/>
        </w:rPr>
      </w:pPr>
      <w:r w:rsidRPr="00745183">
        <w:rPr>
          <w:noProof/>
        </w:rPr>
        <w:t xml:space="preserve">Cashore, Benjamin. 2002. "Legitimacy and the Privatization of Environmental Governance: How Non‚ÄìState Market‚ÄìDriven (NSMD) Governance Systems Gain Rule‚ÄìMaking Authority."  </w:t>
      </w:r>
      <w:r w:rsidRPr="00745183">
        <w:rPr>
          <w:i/>
          <w:noProof/>
        </w:rPr>
        <w:t>Governance</w:t>
      </w:r>
      <w:r w:rsidRPr="00745183">
        <w:rPr>
          <w:noProof/>
        </w:rPr>
        <w:t xml:space="preserve"> 15 (4):N.</w:t>
      </w:r>
    </w:p>
    <w:p w14:paraId="4D720B7A" w14:textId="77777777" w:rsidR="00745183" w:rsidRPr="00745183" w:rsidRDefault="00745183" w:rsidP="00745183">
      <w:pPr>
        <w:pStyle w:val="EndNoteBibliography"/>
        <w:ind w:left="720" w:hanging="720"/>
        <w:rPr>
          <w:noProof/>
        </w:rPr>
      </w:pPr>
      <w:r w:rsidRPr="00745183">
        <w:rPr>
          <w:noProof/>
        </w:rPr>
        <w:t xml:space="preserve">Cashore, Benjamin, Steven Bernstein, David Humphreys, Ingrid Visseren-Hamakers, and Katharine Rietig. 2019. "Designing Stakeholder Learning Dialogues for Effective Global Governance." In </w:t>
      </w:r>
      <w:r w:rsidRPr="00745183">
        <w:rPr>
          <w:i/>
          <w:noProof/>
        </w:rPr>
        <w:t>Policy and Society, Special issue, ‘Designing Policy Effectiveness: Anticipating Policy Success’</w:t>
      </w:r>
      <w:r w:rsidRPr="00745183">
        <w:rPr>
          <w:noProof/>
        </w:rPr>
        <w:t>, edited by Azad Singh Bali.</w:t>
      </w:r>
    </w:p>
    <w:p w14:paraId="2B2F3757" w14:textId="77777777" w:rsidR="00745183" w:rsidRPr="00745183" w:rsidRDefault="00745183" w:rsidP="00745183">
      <w:pPr>
        <w:pStyle w:val="EndNoteBibliography"/>
        <w:ind w:left="720" w:hanging="720"/>
        <w:rPr>
          <w:noProof/>
        </w:rPr>
      </w:pPr>
      <w:r w:rsidRPr="00745183">
        <w:rPr>
          <w:noProof/>
        </w:rPr>
        <w:t>Cashore, Benjamin, and Lloyd Irland. 2013. "The Economic and Social Contributions of Forests:  Implications for the Private Sector Role  in Forest Financing." The United Nations Forum on Forests’ (UNFF) conference 'Forests and Economic Development', Istanbul, Turkey, April 11.</w:t>
      </w:r>
    </w:p>
    <w:p w14:paraId="4D6ACD49" w14:textId="77777777" w:rsidR="00745183" w:rsidRPr="00745183" w:rsidRDefault="00745183" w:rsidP="00745183">
      <w:pPr>
        <w:pStyle w:val="EndNoteBibliography"/>
        <w:ind w:left="720" w:hanging="720"/>
        <w:rPr>
          <w:noProof/>
        </w:rPr>
      </w:pPr>
      <w:r w:rsidRPr="00745183">
        <w:rPr>
          <w:noProof/>
        </w:rPr>
        <w:t>Cashore, Benjamin, and Iben Nathan. 2019 In Progress. Good Governance Gone Bad:  Assessing the Impact of Transnational Market-Driven Interventions Designed to Make ‘Weak States’ Stronger. New Haven, CT: Yale University.</w:t>
      </w:r>
    </w:p>
    <w:p w14:paraId="15524AB4" w14:textId="77777777" w:rsidR="00745183" w:rsidRPr="00745183" w:rsidRDefault="00745183" w:rsidP="00745183">
      <w:pPr>
        <w:pStyle w:val="EndNoteBibliography"/>
        <w:ind w:left="720" w:hanging="720"/>
        <w:rPr>
          <w:noProof/>
        </w:rPr>
      </w:pPr>
      <w:r w:rsidRPr="00745183">
        <w:rPr>
          <w:noProof/>
        </w:rPr>
        <w:t xml:space="preserve">Cashore, Benjamin, and Michael Stone. 2014. "Does California Need Delaware? Explaining Indonesian, Chinese, and United States Support for Legality Compliance of Internationally Traded Products,."  </w:t>
      </w:r>
      <w:r w:rsidRPr="00745183">
        <w:rPr>
          <w:i/>
          <w:noProof/>
        </w:rPr>
        <w:t>Regulation and Governance</w:t>
      </w:r>
      <w:r w:rsidRPr="00745183">
        <w:rPr>
          <w:noProof/>
        </w:rPr>
        <w:t xml:space="preserve"> 8 (Special Issue: Transnational Business Governance Interactions):49-73.</w:t>
      </w:r>
    </w:p>
    <w:p w14:paraId="1108A56C" w14:textId="77777777" w:rsidR="00745183" w:rsidRPr="00745183" w:rsidRDefault="00745183" w:rsidP="00745183">
      <w:pPr>
        <w:pStyle w:val="EndNoteBibliography"/>
        <w:ind w:left="720" w:hanging="720"/>
        <w:rPr>
          <w:noProof/>
        </w:rPr>
      </w:pPr>
      <w:r w:rsidRPr="00745183">
        <w:rPr>
          <w:noProof/>
        </w:rPr>
        <w:t xml:space="preserve">Cashore, Benjamin, and Michael W. Stone. 2012. "Can Legality Verification Rescue Global Forest Governance? Analyzing the Potential of Public and Private Policy Intersection to Ameliorate Forest Challenges in Southeast Asia."  </w:t>
      </w:r>
      <w:r w:rsidRPr="00745183">
        <w:rPr>
          <w:i/>
          <w:noProof/>
        </w:rPr>
        <w:t>Forest Policy and Economics</w:t>
      </w:r>
      <w:r w:rsidRPr="00745183">
        <w:rPr>
          <w:noProof/>
        </w:rPr>
        <w:t>.</w:t>
      </w:r>
    </w:p>
    <w:p w14:paraId="13BEE565" w14:textId="77777777" w:rsidR="00745183" w:rsidRPr="00745183" w:rsidRDefault="00745183" w:rsidP="00745183">
      <w:pPr>
        <w:pStyle w:val="EndNoteBibliography"/>
        <w:ind w:left="720" w:hanging="720"/>
        <w:rPr>
          <w:noProof/>
        </w:rPr>
      </w:pPr>
      <w:r w:rsidRPr="00745183">
        <w:rPr>
          <w:noProof/>
        </w:rPr>
        <w:t xml:space="preserve">CHAN, MUYHONG. 2015. " EU seeks negotiation on timber agreement. ." </w:t>
      </w:r>
      <w:r w:rsidRPr="00745183">
        <w:rPr>
          <w:i/>
          <w:noProof/>
        </w:rPr>
        <w:t>The Phnom Penh Post</w:t>
      </w:r>
      <w:r w:rsidRPr="00745183">
        <w:rPr>
          <w:noProof/>
        </w:rPr>
        <w:t xml:space="preserve">, 03 February </w:t>
      </w:r>
      <w:hyperlink r:id="rId15" w:history="1">
        <w:r w:rsidRPr="00745183">
          <w:rPr>
            <w:rStyle w:val="Hyperlink"/>
            <w:noProof/>
          </w:rPr>
          <w:t>https://www.phnompenhpost.com/eu-seeks-negotiation-timber-agreement</w:t>
        </w:r>
      </w:hyperlink>
      <w:r w:rsidRPr="00745183">
        <w:rPr>
          <w:noProof/>
        </w:rPr>
        <w:t>.</w:t>
      </w:r>
    </w:p>
    <w:p w14:paraId="1D732045" w14:textId="77777777" w:rsidR="00745183" w:rsidRPr="00745183" w:rsidRDefault="00745183" w:rsidP="00745183">
      <w:pPr>
        <w:pStyle w:val="EndNoteBibliography"/>
        <w:ind w:left="720" w:hanging="720"/>
        <w:rPr>
          <w:noProof/>
        </w:rPr>
      </w:pPr>
      <w:r w:rsidRPr="00745183">
        <w:rPr>
          <w:noProof/>
        </w:rPr>
        <w:t xml:space="preserve">Chandler, David. 2003. </w:t>
      </w:r>
      <w:r w:rsidRPr="00745183">
        <w:rPr>
          <w:i/>
          <w:noProof/>
        </w:rPr>
        <w:t>A history of Cambodia</w:t>
      </w:r>
      <w:r w:rsidRPr="00745183">
        <w:rPr>
          <w:noProof/>
        </w:rPr>
        <w:t>. Chiang Mai, Thailand: Silkworm Books.</w:t>
      </w:r>
    </w:p>
    <w:p w14:paraId="64A9C2F8" w14:textId="77777777" w:rsidR="00745183" w:rsidRPr="00745183" w:rsidRDefault="00745183" w:rsidP="00745183">
      <w:pPr>
        <w:pStyle w:val="EndNoteBibliography"/>
        <w:ind w:left="720" w:hanging="720"/>
        <w:rPr>
          <w:noProof/>
        </w:rPr>
      </w:pPr>
      <w:r w:rsidRPr="00745183">
        <w:rPr>
          <w:noProof/>
        </w:rPr>
        <w:t>Chhair, Sokty, and Luyna Ung. 2004. Economic history of industrialization in Cambodia.</w:t>
      </w:r>
    </w:p>
    <w:p w14:paraId="5FA97E02" w14:textId="77777777" w:rsidR="00745183" w:rsidRPr="00745183" w:rsidRDefault="00745183" w:rsidP="00745183">
      <w:pPr>
        <w:pStyle w:val="EndNoteBibliography"/>
        <w:ind w:left="720" w:hanging="720"/>
        <w:rPr>
          <w:noProof/>
        </w:rPr>
      </w:pPr>
      <w:r w:rsidRPr="00745183">
        <w:rPr>
          <w:noProof/>
        </w:rPr>
        <w:t xml:space="preserve">Cutler, Claire, Virginia Haufler, and Tony Porter. 1999. "Private Authority and International Affairs." In </w:t>
      </w:r>
      <w:r w:rsidRPr="00745183">
        <w:rPr>
          <w:i/>
          <w:noProof/>
        </w:rPr>
        <w:t>Private Authority in International Politics</w:t>
      </w:r>
      <w:r w:rsidRPr="00745183">
        <w:rPr>
          <w:noProof/>
        </w:rPr>
        <w:t>, edited by Claire Cutler, Virginia Haufler and Tony Porter, 3-28. New York: SUNY Press.</w:t>
      </w:r>
    </w:p>
    <w:p w14:paraId="0453EB5F" w14:textId="77777777" w:rsidR="00745183" w:rsidRPr="00745183" w:rsidRDefault="00745183" w:rsidP="00745183">
      <w:pPr>
        <w:pStyle w:val="EndNoteBibliography"/>
        <w:ind w:left="720" w:hanging="720"/>
        <w:rPr>
          <w:noProof/>
        </w:rPr>
      </w:pPr>
      <w:r w:rsidRPr="00745183">
        <w:rPr>
          <w:noProof/>
        </w:rPr>
        <w:t xml:space="preserve">de Jong, W., W. Cano, M. Zenteno, W. Cano, and M. Soriano. 2014. "The legally allowable versus the informally practicable in Bolivia's domestic timber market."  </w:t>
      </w:r>
      <w:r w:rsidRPr="00745183">
        <w:rPr>
          <w:i/>
          <w:noProof/>
        </w:rPr>
        <w:t>For. Policy Econ. Forest Policy and Economics</w:t>
      </w:r>
      <w:r w:rsidRPr="00745183">
        <w:rPr>
          <w:noProof/>
        </w:rPr>
        <w:t xml:space="preserve"> 48:46-54.</w:t>
      </w:r>
    </w:p>
    <w:p w14:paraId="22794A6B" w14:textId="77777777" w:rsidR="00745183" w:rsidRPr="00745183" w:rsidRDefault="00745183" w:rsidP="00745183">
      <w:pPr>
        <w:pStyle w:val="EndNoteBibliography"/>
        <w:ind w:left="720" w:hanging="720"/>
        <w:rPr>
          <w:noProof/>
        </w:rPr>
      </w:pPr>
      <w:r w:rsidRPr="00745183">
        <w:rPr>
          <w:noProof/>
        </w:rPr>
        <w:t xml:space="preserve">Dickerson, Claire Moore 2002. "Human Rights: The Emerging Norm of Corporate Social Responsibility."  </w:t>
      </w:r>
      <w:r w:rsidRPr="00745183">
        <w:rPr>
          <w:i/>
          <w:noProof/>
        </w:rPr>
        <w:t>Tulane Law Review</w:t>
      </w:r>
      <w:r w:rsidRPr="00745183">
        <w:rPr>
          <w:noProof/>
        </w:rPr>
        <w:t xml:space="preserve"> 76:1431.</w:t>
      </w:r>
    </w:p>
    <w:p w14:paraId="2228B979" w14:textId="77777777" w:rsidR="00745183" w:rsidRPr="00745183" w:rsidRDefault="00745183" w:rsidP="00745183">
      <w:pPr>
        <w:pStyle w:val="EndNoteBibliography"/>
        <w:ind w:left="720" w:hanging="720"/>
        <w:rPr>
          <w:noProof/>
        </w:rPr>
      </w:pPr>
      <w:r w:rsidRPr="00745183">
        <w:rPr>
          <w:noProof/>
        </w:rPr>
        <w:t xml:space="preserve">Dimitrov, Radoslav S. 2005. "Hostage to Norms: States, Institutions and Global Forest Politics."  </w:t>
      </w:r>
      <w:r w:rsidRPr="00745183">
        <w:rPr>
          <w:i/>
          <w:noProof/>
        </w:rPr>
        <w:t>Global Environmental Politics</w:t>
      </w:r>
      <w:r w:rsidRPr="00745183">
        <w:rPr>
          <w:noProof/>
        </w:rPr>
        <w:t xml:space="preserve"> 5 (4):1-24.</w:t>
      </w:r>
    </w:p>
    <w:p w14:paraId="0F601F31" w14:textId="77777777" w:rsidR="00745183" w:rsidRPr="00745183" w:rsidRDefault="00745183" w:rsidP="00745183">
      <w:pPr>
        <w:pStyle w:val="EndNoteBibliography"/>
        <w:ind w:left="720" w:hanging="720"/>
        <w:rPr>
          <w:noProof/>
        </w:rPr>
      </w:pPr>
      <w:r w:rsidRPr="00745183">
        <w:rPr>
          <w:noProof/>
        </w:rPr>
        <w:t xml:space="preserve">Dunn, Kevin C. 2010. "There is no such thing as the state: Discourse, effect and performativity."  </w:t>
      </w:r>
      <w:r w:rsidRPr="00745183">
        <w:rPr>
          <w:i/>
          <w:noProof/>
        </w:rPr>
        <w:t>Forum for Development Studies</w:t>
      </w:r>
      <w:r w:rsidRPr="00745183">
        <w:rPr>
          <w:noProof/>
        </w:rPr>
        <w:t xml:space="preserve"> 37 (1):79-92. doi: 10.1080/08039410903558285.</w:t>
      </w:r>
    </w:p>
    <w:p w14:paraId="7599522B" w14:textId="77777777" w:rsidR="00745183" w:rsidRPr="00745183" w:rsidRDefault="00745183" w:rsidP="00745183">
      <w:pPr>
        <w:pStyle w:val="EndNoteBibliography"/>
        <w:ind w:left="720" w:hanging="720"/>
        <w:rPr>
          <w:noProof/>
        </w:rPr>
      </w:pPr>
      <w:r w:rsidRPr="00745183">
        <w:rPr>
          <w:noProof/>
        </w:rPr>
        <w:t xml:space="preserve">Ear, Sophal. 2017. "The Political Economy of Aid and Governance in Cambodia."  </w:t>
      </w:r>
      <w:r w:rsidRPr="00745183">
        <w:rPr>
          <w:i/>
          <w:noProof/>
        </w:rPr>
        <w:t>Asian Journal of Political Science</w:t>
      </w:r>
      <w:r w:rsidRPr="00745183">
        <w:rPr>
          <w:noProof/>
        </w:rPr>
        <w:t xml:space="preserve"> 15 (1):68-96.</w:t>
      </w:r>
    </w:p>
    <w:p w14:paraId="15F244BE" w14:textId="77777777" w:rsidR="00745183" w:rsidRPr="00745183" w:rsidRDefault="00745183" w:rsidP="00745183">
      <w:pPr>
        <w:pStyle w:val="EndNoteBibliography"/>
        <w:ind w:left="720" w:hanging="720"/>
        <w:rPr>
          <w:noProof/>
        </w:rPr>
      </w:pPr>
      <w:r w:rsidRPr="00745183">
        <w:rPr>
          <w:noProof/>
        </w:rPr>
        <w:lastRenderedPageBreak/>
        <w:t xml:space="preserve">Earthworm. 2019. "After a major rebrand, The Forest Trust becomes Earthworm Foundation." </w:t>
      </w:r>
      <w:hyperlink r:id="rId16" w:history="1">
        <w:r w:rsidRPr="00745183">
          <w:rPr>
            <w:rStyle w:val="Hyperlink"/>
            <w:noProof/>
          </w:rPr>
          <w:t>https://www.earthworm.org/news-stories/the-forest-trust-announces-major-rebrand-and-a-broader-strategic-direction</w:t>
        </w:r>
      </w:hyperlink>
      <w:r w:rsidRPr="00745183">
        <w:rPr>
          <w:noProof/>
        </w:rPr>
        <w:t>.</w:t>
      </w:r>
    </w:p>
    <w:p w14:paraId="0A43F016" w14:textId="77777777" w:rsidR="00745183" w:rsidRPr="00745183" w:rsidRDefault="00745183" w:rsidP="00745183">
      <w:pPr>
        <w:pStyle w:val="EndNoteBibliography"/>
        <w:ind w:left="720" w:hanging="720"/>
        <w:rPr>
          <w:noProof/>
        </w:rPr>
      </w:pPr>
      <w:r w:rsidRPr="00745183">
        <w:rPr>
          <w:noProof/>
        </w:rPr>
        <w:t>EIA. 2018. Vietnam's continued import of illegal Cambodian timber. Forests, Serial Offender. Environmental Investigation Agency.</w:t>
      </w:r>
    </w:p>
    <w:p w14:paraId="6B5E4545" w14:textId="77777777" w:rsidR="00745183" w:rsidRPr="00745183" w:rsidRDefault="00745183" w:rsidP="00745183">
      <w:pPr>
        <w:pStyle w:val="EndNoteBibliography"/>
        <w:ind w:left="720" w:hanging="720"/>
        <w:rPr>
          <w:noProof/>
        </w:rPr>
      </w:pPr>
      <w:r w:rsidRPr="00745183">
        <w:rPr>
          <w:noProof/>
        </w:rPr>
        <w:t xml:space="preserve">European Commission. 2003a. 2003/C 268/01 Council Conclusions - Forest Law Enforcement, Governance and Trade (FLEGT). OFFICIAL JOURNAL- EUROPEAN UNION INFORMATION AND NOTICES </w:t>
      </w:r>
    </w:p>
    <w:p w14:paraId="1A945AA2" w14:textId="77777777" w:rsidR="00745183" w:rsidRPr="00745183" w:rsidRDefault="00745183" w:rsidP="00745183">
      <w:pPr>
        <w:pStyle w:val="EndNoteBibliography"/>
        <w:ind w:left="720" w:hanging="720"/>
        <w:rPr>
          <w:noProof/>
        </w:rPr>
      </w:pPr>
      <w:r w:rsidRPr="00745183">
        <w:rPr>
          <w:noProof/>
        </w:rPr>
        <w:t>European Commission. 2003b. Forest Law Enforcement, Governance and Trade (FLEGT) Proposal for an EU Action Plan. Brussels: Comission of the European Communities.</w:t>
      </w:r>
    </w:p>
    <w:p w14:paraId="4865C85A" w14:textId="77777777" w:rsidR="00745183" w:rsidRPr="00745183" w:rsidRDefault="00745183" w:rsidP="00745183">
      <w:pPr>
        <w:pStyle w:val="EndNoteBibliography"/>
        <w:ind w:left="720" w:hanging="720"/>
        <w:rPr>
          <w:noProof/>
        </w:rPr>
      </w:pPr>
      <w:r w:rsidRPr="00745183">
        <w:rPr>
          <w:noProof/>
        </w:rPr>
        <w:t>European Commission. 2005. Council Regulation (EC) No 2173/2005 of 20 December 2005 on the establishment of a FLEGT licensing scheme for imports of timber into the European Community. edited by The European Commission. Official Journal, European Union Legislation.</w:t>
      </w:r>
    </w:p>
    <w:p w14:paraId="03C3F3D3" w14:textId="77777777" w:rsidR="00745183" w:rsidRPr="00745183" w:rsidRDefault="00745183" w:rsidP="00745183">
      <w:pPr>
        <w:pStyle w:val="EndNoteBibliography"/>
        <w:ind w:left="720" w:hanging="720"/>
        <w:rPr>
          <w:noProof/>
        </w:rPr>
      </w:pPr>
      <w:r w:rsidRPr="00745183">
        <w:rPr>
          <w:noProof/>
        </w:rPr>
        <w:t>European Commission. 2010a. Regulation (EU) no 995/2010 of the European Parliament and of the council of 20th October 2010 laying down the obligations of operators who place timber and timber products on the market. Brussels: Official Journal of the European Union.</w:t>
      </w:r>
    </w:p>
    <w:p w14:paraId="0F6D91F0" w14:textId="77777777" w:rsidR="00745183" w:rsidRPr="00745183" w:rsidRDefault="00745183" w:rsidP="00745183">
      <w:pPr>
        <w:pStyle w:val="EndNoteBibliography"/>
        <w:ind w:left="720" w:hanging="720"/>
        <w:rPr>
          <w:noProof/>
        </w:rPr>
      </w:pPr>
      <w:r w:rsidRPr="00745183">
        <w:rPr>
          <w:noProof/>
        </w:rPr>
        <w:t xml:space="preserve">European Commission. 2010b. Regulation (EU) no 995/2010 of the European Parliament and of the council of 20th October 2010 laying down the obligations of operators who place timber and timber products on the market. Official Journal of the European Union </w:t>
      </w:r>
    </w:p>
    <w:p w14:paraId="79846512" w14:textId="77777777" w:rsidR="00745183" w:rsidRPr="00745183" w:rsidRDefault="00745183" w:rsidP="00745183">
      <w:pPr>
        <w:pStyle w:val="EndNoteBibliography"/>
        <w:ind w:left="720" w:hanging="720"/>
        <w:rPr>
          <w:noProof/>
        </w:rPr>
      </w:pPr>
      <w:r w:rsidRPr="00745183">
        <w:rPr>
          <w:noProof/>
        </w:rPr>
        <w:t xml:space="preserve">European Forest Institute. 2018. "Where we work ", accessed July 19 </w:t>
      </w:r>
      <w:hyperlink r:id="rId17" w:history="1">
        <w:r w:rsidRPr="00745183">
          <w:rPr>
            <w:rStyle w:val="Hyperlink"/>
            <w:noProof/>
          </w:rPr>
          <w:t>http://www.euflegt.efi.int/es/where-we-work</w:t>
        </w:r>
      </w:hyperlink>
      <w:r w:rsidRPr="00745183">
        <w:rPr>
          <w:noProof/>
        </w:rPr>
        <w:t xml:space="preserve"> </w:t>
      </w:r>
    </w:p>
    <w:p w14:paraId="67266F47" w14:textId="77777777" w:rsidR="00745183" w:rsidRPr="00745183" w:rsidRDefault="00745183" w:rsidP="00745183">
      <w:pPr>
        <w:pStyle w:val="EndNoteBibliography"/>
        <w:ind w:left="720" w:hanging="720"/>
        <w:rPr>
          <w:noProof/>
        </w:rPr>
      </w:pPr>
      <w:r w:rsidRPr="00745183">
        <w:rPr>
          <w:noProof/>
        </w:rPr>
        <w:t xml:space="preserve">Ezrow, Natasha, and Erica Frantz. 2013. "Revisiting the Concept of the Failed State: bringing the state back in."  </w:t>
      </w:r>
      <w:r w:rsidRPr="00745183">
        <w:rPr>
          <w:i/>
          <w:noProof/>
        </w:rPr>
        <w:t>Third World Quarterly</w:t>
      </w:r>
      <w:r w:rsidRPr="00745183">
        <w:rPr>
          <w:noProof/>
        </w:rPr>
        <w:t xml:space="preserve"> 34 (8):1323-1338.</w:t>
      </w:r>
    </w:p>
    <w:p w14:paraId="4887EDDB" w14:textId="77777777" w:rsidR="00745183" w:rsidRPr="00745183" w:rsidRDefault="00745183" w:rsidP="00745183">
      <w:pPr>
        <w:pStyle w:val="EndNoteBibliography"/>
        <w:ind w:left="720" w:hanging="720"/>
        <w:rPr>
          <w:noProof/>
        </w:rPr>
      </w:pPr>
      <w:r w:rsidRPr="00745183">
        <w:rPr>
          <w:noProof/>
        </w:rPr>
        <w:t>FAO. 2005. Potential implications for the forest industry of corporate zero-deforestation commitments. In</w:t>
      </w:r>
      <w:r w:rsidRPr="00745183">
        <w:rPr>
          <w:i/>
          <w:noProof/>
        </w:rPr>
        <w:t xml:space="preserve"> 58th Session of the FAO Advisory Committee on Sustainable Forest-based Industries</w:t>
      </w:r>
      <w:r w:rsidRPr="00745183">
        <w:rPr>
          <w:noProof/>
        </w:rPr>
        <w:t>. Rome: FAO</w:t>
      </w:r>
    </w:p>
    <w:p w14:paraId="21BCB617" w14:textId="77777777" w:rsidR="00745183" w:rsidRPr="00745183" w:rsidRDefault="00745183" w:rsidP="00745183">
      <w:pPr>
        <w:pStyle w:val="EndNoteBibliography"/>
        <w:ind w:left="720" w:hanging="720"/>
        <w:rPr>
          <w:noProof/>
        </w:rPr>
      </w:pPr>
      <w:r w:rsidRPr="00745183">
        <w:rPr>
          <w:noProof/>
        </w:rPr>
        <w:t>ITTO.</w:t>
      </w:r>
    </w:p>
    <w:p w14:paraId="5FA2476D" w14:textId="77777777" w:rsidR="00745183" w:rsidRPr="00745183" w:rsidRDefault="00745183" w:rsidP="00745183">
      <w:pPr>
        <w:pStyle w:val="EndNoteBibliography"/>
        <w:ind w:left="720" w:hanging="720"/>
        <w:rPr>
          <w:noProof/>
        </w:rPr>
      </w:pPr>
      <w:r w:rsidRPr="00745183">
        <w:rPr>
          <w:noProof/>
        </w:rPr>
        <w:t>Forest Trends. 2015. Conversion Timber, Forest Monitoring, and Land-Use Governance in Cambodia. Washington, DC: Forest Trends, UK Aid.</w:t>
      </w:r>
    </w:p>
    <w:p w14:paraId="6F9B0DD7" w14:textId="77777777" w:rsidR="00745183" w:rsidRPr="00745183" w:rsidRDefault="00745183" w:rsidP="00745183">
      <w:pPr>
        <w:pStyle w:val="EndNoteBibliography"/>
        <w:ind w:left="720" w:hanging="720"/>
        <w:rPr>
          <w:noProof/>
        </w:rPr>
      </w:pPr>
      <w:r w:rsidRPr="00745183">
        <w:rPr>
          <w:noProof/>
        </w:rPr>
        <w:t xml:space="preserve">Gale, Fred P. 1998. </w:t>
      </w:r>
      <w:r w:rsidRPr="00745183">
        <w:rPr>
          <w:i/>
          <w:noProof/>
        </w:rPr>
        <w:t>The tropical timber trade regime</w:t>
      </w:r>
      <w:r w:rsidRPr="00745183">
        <w:rPr>
          <w:noProof/>
        </w:rPr>
        <w:t xml:space="preserve">, </w:t>
      </w:r>
      <w:r w:rsidRPr="00745183">
        <w:rPr>
          <w:i/>
          <w:noProof/>
        </w:rPr>
        <w:t>International political economy series.</w:t>
      </w:r>
      <w:r w:rsidRPr="00745183">
        <w:rPr>
          <w:noProof/>
        </w:rPr>
        <w:t xml:space="preserve"> New York: St. Martin's Press.</w:t>
      </w:r>
    </w:p>
    <w:p w14:paraId="2A6EEADE" w14:textId="77777777" w:rsidR="00745183" w:rsidRPr="00745183" w:rsidRDefault="00745183" w:rsidP="00745183">
      <w:pPr>
        <w:pStyle w:val="EndNoteBibliography"/>
        <w:ind w:left="720" w:hanging="720"/>
        <w:rPr>
          <w:noProof/>
        </w:rPr>
      </w:pPr>
      <w:r w:rsidRPr="00745183">
        <w:rPr>
          <w:noProof/>
        </w:rPr>
        <w:t xml:space="preserve">Gan, P. L. 2017. "Southeast Asia marks progress in combating illegal timber trade ", accessed July 21. </w:t>
      </w:r>
      <w:hyperlink r:id="rId18" w:history="1">
        <w:r w:rsidRPr="00745183">
          <w:rPr>
            <w:rStyle w:val="Hyperlink"/>
            <w:noProof/>
          </w:rPr>
          <w:t>http://www.flegt.org/news/content/viewItem/southeast-asia-marks-progress-in-combating-illegal-timber-trade/04-01-2017/75</w:t>
        </w:r>
      </w:hyperlink>
      <w:r w:rsidRPr="00745183">
        <w:rPr>
          <w:noProof/>
        </w:rPr>
        <w:t xml:space="preserve"> </w:t>
      </w:r>
    </w:p>
    <w:p w14:paraId="7C350091" w14:textId="77777777" w:rsidR="00745183" w:rsidRPr="00745183" w:rsidRDefault="00745183" w:rsidP="00745183">
      <w:pPr>
        <w:pStyle w:val="EndNoteBibliography"/>
        <w:ind w:left="720" w:hanging="720"/>
        <w:rPr>
          <w:noProof/>
        </w:rPr>
      </w:pPr>
      <w:r w:rsidRPr="00745183">
        <w:rPr>
          <w:noProof/>
        </w:rPr>
        <w:t xml:space="preserve">Gerhardt, Peter. 2014. "Don't be fooled by 'zero deforestation' promises."  </w:t>
      </w:r>
      <w:r w:rsidRPr="00745183">
        <w:rPr>
          <w:i/>
          <w:noProof/>
        </w:rPr>
        <w:t>Ecologist: the Journal for the Post-Industrial Age</w:t>
      </w:r>
      <w:r w:rsidRPr="00745183">
        <w:rPr>
          <w:noProof/>
        </w:rPr>
        <w:t>.</w:t>
      </w:r>
    </w:p>
    <w:p w14:paraId="1863A42D" w14:textId="77777777" w:rsidR="00745183" w:rsidRPr="00745183" w:rsidRDefault="00745183" w:rsidP="00745183">
      <w:pPr>
        <w:pStyle w:val="EndNoteBibliography"/>
        <w:ind w:left="720" w:hanging="720"/>
        <w:rPr>
          <w:noProof/>
        </w:rPr>
      </w:pPr>
      <w:r w:rsidRPr="00745183">
        <w:rPr>
          <w:noProof/>
        </w:rPr>
        <w:t xml:space="preserve">Global, Witness. 2007. </w:t>
      </w:r>
      <w:r w:rsidRPr="00745183">
        <w:rPr>
          <w:i/>
          <w:noProof/>
        </w:rPr>
        <w:t>Cambodia's family trees : illegal logging and the stripping of public assets</w:t>
      </w:r>
      <w:r w:rsidRPr="00745183">
        <w:rPr>
          <w:noProof/>
        </w:rPr>
        <w:t>. [Phnom Penh]: Global witness.</w:t>
      </w:r>
    </w:p>
    <w:p w14:paraId="419E2299" w14:textId="77777777" w:rsidR="00745183" w:rsidRPr="00745183" w:rsidRDefault="00745183" w:rsidP="00745183">
      <w:pPr>
        <w:pStyle w:val="EndNoteBibliography"/>
        <w:ind w:left="720" w:hanging="720"/>
        <w:rPr>
          <w:noProof/>
        </w:rPr>
      </w:pPr>
      <w:r w:rsidRPr="00745183">
        <w:rPr>
          <w:noProof/>
        </w:rPr>
        <w:t>Global Witness. 2015. The Cost of Luxury. Cambodia's illagel trade in precious wood with China. .</w:t>
      </w:r>
    </w:p>
    <w:p w14:paraId="6AA20FA9" w14:textId="77777777" w:rsidR="00745183" w:rsidRPr="00745183" w:rsidRDefault="00745183" w:rsidP="00745183">
      <w:pPr>
        <w:pStyle w:val="EndNoteBibliography"/>
        <w:ind w:left="720" w:hanging="720"/>
        <w:rPr>
          <w:noProof/>
        </w:rPr>
      </w:pPr>
      <w:r w:rsidRPr="00745183">
        <w:rPr>
          <w:noProof/>
        </w:rPr>
        <w:t>Government of Cambodia. 2001a. Law on administration of communes (Khum-Sangkat). Phnom Penh, Cambodia: Ministry of Agriculture Forestry and Fisheries.</w:t>
      </w:r>
    </w:p>
    <w:p w14:paraId="663FBC8E" w14:textId="77777777" w:rsidR="00745183" w:rsidRPr="00745183" w:rsidRDefault="00745183" w:rsidP="00745183">
      <w:pPr>
        <w:pStyle w:val="EndNoteBibliography"/>
        <w:ind w:left="720" w:hanging="720"/>
        <w:rPr>
          <w:noProof/>
        </w:rPr>
      </w:pPr>
      <w:r w:rsidRPr="00745183">
        <w:rPr>
          <w:noProof/>
        </w:rPr>
        <w:t>Government of Cambodia. 2001b. Prakas on suspension of forest concession logging activities. Phnom Penh, Cambodia: Ministry of Agriculture Forestry and Fisheries.</w:t>
      </w:r>
    </w:p>
    <w:p w14:paraId="36317E96" w14:textId="77777777" w:rsidR="00745183" w:rsidRPr="00745183" w:rsidRDefault="00745183" w:rsidP="00745183">
      <w:pPr>
        <w:pStyle w:val="EndNoteBibliography"/>
        <w:ind w:left="720" w:hanging="720"/>
        <w:rPr>
          <w:noProof/>
        </w:rPr>
      </w:pPr>
      <w:r w:rsidRPr="00745183">
        <w:rPr>
          <w:noProof/>
        </w:rPr>
        <w:t>Government of Cambodia. 2003. Sub-Decree on community forestry management. Phnom Penh, Cambodia: Ministry of Agriculture Forestry and Fisheries, the Royal Government of Cambodia.</w:t>
      </w:r>
    </w:p>
    <w:p w14:paraId="23D202A8" w14:textId="77777777" w:rsidR="00745183" w:rsidRPr="00745183" w:rsidRDefault="00745183" w:rsidP="00745183">
      <w:pPr>
        <w:pStyle w:val="EndNoteBibliography"/>
        <w:ind w:left="720" w:hanging="720"/>
        <w:rPr>
          <w:noProof/>
        </w:rPr>
      </w:pPr>
      <w:r w:rsidRPr="00745183">
        <w:rPr>
          <w:noProof/>
        </w:rPr>
        <w:t xml:space="preserve">Grimsditch, Mark. 2016. The “Engine of Economic Growth” An Overview of Private Investment Policies, Trends, and Projects in Cambodia. In </w:t>
      </w:r>
      <w:r w:rsidRPr="00745183">
        <w:rPr>
          <w:i/>
          <w:noProof/>
        </w:rPr>
        <w:t>Focus on the Global South</w:t>
      </w:r>
      <w:r w:rsidRPr="00745183">
        <w:rPr>
          <w:noProof/>
        </w:rPr>
        <w:t>.</w:t>
      </w:r>
    </w:p>
    <w:p w14:paraId="4ABCA96B" w14:textId="77777777" w:rsidR="00745183" w:rsidRPr="00745183" w:rsidRDefault="00745183" w:rsidP="00745183">
      <w:pPr>
        <w:pStyle w:val="EndNoteBibliography"/>
        <w:ind w:left="720" w:hanging="720"/>
        <w:rPr>
          <w:noProof/>
        </w:rPr>
      </w:pPr>
      <w:r w:rsidRPr="00745183">
        <w:rPr>
          <w:noProof/>
        </w:rPr>
        <w:t xml:space="preserve">Gulbrandsen, Lars. 2004a. "Overlapping public and private governance: Can forest certification fill the gaps in the global forest regime."  </w:t>
      </w:r>
      <w:r w:rsidRPr="00745183">
        <w:rPr>
          <w:i/>
          <w:noProof/>
        </w:rPr>
        <w:t>Global Environmental Politics</w:t>
      </w:r>
      <w:r w:rsidRPr="00745183">
        <w:rPr>
          <w:noProof/>
        </w:rPr>
        <w:t xml:space="preserve"> 4 (2):75-99. doi: 10.1162/152638004323074200.</w:t>
      </w:r>
    </w:p>
    <w:p w14:paraId="42BC452A" w14:textId="77777777" w:rsidR="00745183" w:rsidRPr="00745183" w:rsidRDefault="00745183" w:rsidP="00745183">
      <w:pPr>
        <w:pStyle w:val="EndNoteBibliography"/>
        <w:ind w:left="720" w:hanging="720"/>
        <w:rPr>
          <w:noProof/>
        </w:rPr>
      </w:pPr>
      <w:r w:rsidRPr="00745183">
        <w:rPr>
          <w:noProof/>
        </w:rPr>
        <w:lastRenderedPageBreak/>
        <w:t xml:space="preserve">Gulbrandsen, Lars H. 2004b. "Overlapping Public and Private Governance: Can Forest Certification Fill the Gaps in the Global Forest Regime ?"  </w:t>
      </w:r>
      <w:r w:rsidRPr="00745183">
        <w:rPr>
          <w:i/>
          <w:noProof/>
        </w:rPr>
        <w:t>Global Environmental Politics</w:t>
      </w:r>
      <w:r w:rsidRPr="00745183">
        <w:rPr>
          <w:noProof/>
        </w:rPr>
        <w:t xml:space="preserve"> 4 (2):75--99.</w:t>
      </w:r>
    </w:p>
    <w:p w14:paraId="4BB62730" w14:textId="77777777" w:rsidR="00745183" w:rsidRPr="00745183" w:rsidRDefault="00745183" w:rsidP="00745183">
      <w:pPr>
        <w:pStyle w:val="EndNoteBibliography"/>
        <w:ind w:left="720" w:hanging="720"/>
        <w:rPr>
          <w:noProof/>
        </w:rPr>
      </w:pPr>
      <w:r w:rsidRPr="00745183">
        <w:rPr>
          <w:noProof/>
        </w:rPr>
        <w:t xml:space="preserve">Gulbrandsen, Lars H. 2004c. "Overlapping Public and Private Governance: Can Forest Certification Fill the Gaps in the Global Forest Regime?"  </w:t>
      </w:r>
      <w:r w:rsidRPr="00745183">
        <w:rPr>
          <w:i/>
          <w:noProof/>
        </w:rPr>
        <w:t>Global Environmental Politics</w:t>
      </w:r>
      <w:r w:rsidRPr="00745183">
        <w:rPr>
          <w:noProof/>
        </w:rPr>
        <w:t xml:space="preserve"> 4 (2):75-99.</w:t>
      </w:r>
    </w:p>
    <w:p w14:paraId="260A287E" w14:textId="77777777" w:rsidR="00745183" w:rsidRPr="00745183" w:rsidRDefault="00745183" w:rsidP="00745183">
      <w:pPr>
        <w:pStyle w:val="EndNoteBibliography"/>
        <w:ind w:left="720" w:hanging="720"/>
        <w:rPr>
          <w:noProof/>
        </w:rPr>
      </w:pPr>
      <w:r w:rsidRPr="00745183">
        <w:rPr>
          <w:noProof/>
        </w:rPr>
        <w:t xml:space="preserve">Hajer, Maarten A. 1995. </w:t>
      </w:r>
      <w:r w:rsidRPr="00745183">
        <w:rPr>
          <w:i/>
          <w:noProof/>
        </w:rPr>
        <w:t>The politics of environmental discourse : ecological modernization and the policy process</w:t>
      </w:r>
      <w:r w:rsidRPr="00745183">
        <w:rPr>
          <w:noProof/>
        </w:rPr>
        <w:t>. Oxford [England] ; New York: Clarendon Press.</w:t>
      </w:r>
    </w:p>
    <w:p w14:paraId="6EC02B42" w14:textId="77777777" w:rsidR="00745183" w:rsidRPr="00745183" w:rsidRDefault="00745183" w:rsidP="00745183">
      <w:pPr>
        <w:pStyle w:val="EndNoteBibliography"/>
        <w:ind w:left="720" w:hanging="720"/>
        <w:rPr>
          <w:noProof/>
        </w:rPr>
      </w:pPr>
      <w:r w:rsidRPr="00745183">
        <w:rPr>
          <w:noProof/>
        </w:rPr>
        <w:t xml:space="preserve">Hak, Sochanny, John McAndrew, and Andreas Neef. 2018. "Impact of Government Policies and Corporate Land Grabs on Indigenous People’s Access to Common Lands and Livelihood Resilience in Northeast Cambodia."  </w:t>
      </w:r>
      <w:r w:rsidRPr="00745183">
        <w:rPr>
          <w:i/>
          <w:noProof/>
        </w:rPr>
        <w:t>Land</w:t>
      </w:r>
      <w:r w:rsidRPr="00745183">
        <w:rPr>
          <w:noProof/>
        </w:rPr>
        <w:t xml:space="preserve"> 7 (122):20.</w:t>
      </w:r>
    </w:p>
    <w:p w14:paraId="5D4879BD" w14:textId="77777777" w:rsidR="00745183" w:rsidRPr="00745183" w:rsidRDefault="00745183" w:rsidP="00745183">
      <w:pPr>
        <w:pStyle w:val="EndNoteBibliography"/>
        <w:ind w:left="720" w:hanging="720"/>
        <w:rPr>
          <w:noProof/>
        </w:rPr>
      </w:pPr>
      <w:r w:rsidRPr="00745183">
        <w:rPr>
          <w:noProof/>
        </w:rPr>
        <w:t>Hang, SAING Chan. 2013. Binding Constraints on Economic Growth in Cambodia: A Growth Diagnostic Approach. CDRI - Cambodia’s leading independent development policy research institute.</w:t>
      </w:r>
    </w:p>
    <w:p w14:paraId="40731DC1" w14:textId="77777777" w:rsidR="00745183" w:rsidRPr="00745183" w:rsidRDefault="00745183" w:rsidP="00745183">
      <w:pPr>
        <w:pStyle w:val="EndNoteBibliography"/>
        <w:ind w:left="720" w:hanging="720"/>
        <w:rPr>
          <w:noProof/>
        </w:rPr>
      </w:pPr>
      <w:r w:rsidRPr="00745183">
        <w:rPr>
          <w:noProof/>
        </w:rPr>
        <w:t xml:space="preserve">Haufler, Virginia. 2001. </w:t>
      </w:r>
      <w:r w:rsidRPr="00745183">
        <w:rPr>
          <w:i/>
          <w:noProof/>
        </w:rPr>
        <w:t>A Public Role for the Private Sector: Industry Self-Regulation in a Global Economy</w:t>
      </w:r>
      <w:r w:rsidRPr="00745183">
        <w:rPr>
          <w:noProof/>
        </w:rPr>
        <w:t>. Washington, DC: Carnegie Endowment for International Peace.</w:t>
      </w:r>
    </w:p>
    <w:p w14:paraId="1B4943A4" w14:textId="77777777" w:rsidR="00745183" w:rsidRPr="00745183" w:rsidRDefault="00745183" w:rsidP="00745183">
      <w:pPr>
        <w:pStyle w:val="EndNoteBibliography"/>
        <w:ind w:left="720" w:hanging="720"/>
        <w:rPr>
          <w:noProof/>
        </w:rPr>
      </w:pPr>
      <w:r w:rsidRPr="00745183">
        <w:rPr>
          <w:noProof/>
        </w:rPr>
        <w:t>Howlett, Michael. 2019. " Dealing with the Darkside of Policy Design: Policy Resilience and Volatility in Policy Mixes." APPN, Auckland, New Zealand, January 16.</w:t>
      </w:r>
    </w:p>
    <w:p w14:paraId="64B4ABD7" w14:textId="77777777" w:rsidR="00745183" w:rsidRPr="00745183" w:rsidRDefault="00745183" w:rsidP="00745183">
      <w:pPr>
        <w:pStyle w:val="EndNoteBibliography"/>
        <w:ind w:left="720" w:hanging="720"/>
        <w:rPr>
          <w:noProof/>
        </w:rPr>
      </w:pPr>
      <w:r w:rsidRPr="00745183">
        <w:rPr>
          <w:noProof/>
        </w:rPr>
        <w:t>Howlett, Michael, and M. Ramesh. 2017. "The Achilles Heels of Collaboration: Overcoming Critical Capacity Deficits in Collaborative Governance Arrangements?" Joint NUS-FPZG UNESCO Chair Workshop :The Governance of Collaboration: Co-Production, Contracting, Commissioning and Certification, Dubrovnik, Croatia.</w:t>
      </w:r>
    </w:p>
    <w:p w14:paraId="023138F7" w14:textId="77777777" w:rsidR="00745183" w:rsidRPr="00745183" w:rsidRDefault="00745183" w:rsidP="00745183">
      <w:pPr>
        <w:pStyle w:val="EndNoteBibliography"/>
        <w:ind w:left="720" w:hanging="720"/>
        <w:rPr>
          <w:noProof/>
        </w:rPr>
      </w:pPr>
      <w:r w:rsidRPr="00745183">
        <w:rPr>
          <w:noProof/>
        </w:rPr>
        <w:t xml:space="preserve">Human Rights High Commissioner. 2012. The role and achievements of the Office of the United Nations High Commissioner for Human Rights in assisting the Government and people of Cambodia in the promotion and protection of human rights. New York, NY: United Nations Human Rights High Commissioner </w:t>
      </w:r>
    </w:p>
    <w:p w14:paraId="356317C0" w14:textId="77777777" w:rsidR="00745183" w:rsidRPr="00745183" w:rsidRDefault="00745183" w:rsidP="00745183">
      <w:pPr>
        <w:pStyle w:val="EndNoteBibliography"/>
        <w:ind w:left="720" w:hanging="720"/>
        <w:rPr>
          <w:noProof/>
        </w:rPr>
      </w:pPr>
      <w:r w:rsidRPr="00745183">
        <w:rPr>
          <w:noProof/>
        </w:rPr>
        <w:t xml:space="preserve">Humphreys, David. 2006. </w:t>
      </w:r>
      <w:r w:rsidRPr="00745183">
        <w:rPr>
          <w:i/>
          <w:noProof/>
        </w:rPr>
        <w:t>Logjam: Deforestation and the Crisis of Global Governance</w:t>
      </w:r>
      <w:r w:rsidRPr="00745183">
        <w:rPr>
          <w:noProof/>
        </w:rPr>
        <w:t xml:space="preserve">, </w:t>
      </w:r>
      <w:r w:rsidRPr="00745183">
        <w:rPr>
          <w:i/>
          <w:noProof/>
        </w:rPr>
        <w:t>The Earthscan forestry library.</w:t>
      </w:r>
      <w:r w:rsidRPr="00745183">
        <w:rPr>
          <w:noProof/>
        </w:rPr>
        <w:t xml:space="preserve"> London ; Sterling, VA: Earthscan.</w:t>
      </w:r>
    </w:p>
    <w:p w14:paraId="3592E730" w14:textId="77777777" w:rsidR="00745183" w:rsidRPr="00745183" w:rsidRDefault="00745183" w:rsidP="00745183">
      <w:pPr>
        <w:pStyle w:val="EndNoteBibliography"/>
        <w:ind w:left="720" w:hanging="720"/>
        <w:rPr>
          <w:noProof/>
        </w:rPr>
      </w:pPr>
      <w:r w:rsidRPr="00745183">
        <w:rPr>
          <w:noProof/>
        </w:rPr>
        <w:t xml:space="preserve">Humphreys, David, Benjamin Cashore, Ingrid J Visseren-Hamakers, Wil de Jong, Kathleen McGinley, Audrey Denvir, Paloma Caro Torres, and Sarah Lupberger. 2017. "Towards durable multistakeholder-generated solutions: The pilot application of a problem-oriented policy learning protocol to legality verification and community rights in Peru."  </w:t>
      </w:r>
      <w:r w:rsidRPr="00745183">
        <w:rPr>
          <w:i/>
          <w:noProof/>
        </w:rPr>
        <w:t>International Forestry Review</w:t>
      </w:r>
      <w:r w:rsidRPr="00745183">
        <w:rPr>
          <w:noProof/>
        </w:rPr>
        <w:t xml:space="preserve"> 19 (3):278-293.</w:t>
      </w:r>
    </w:p>
    <w:p w14:paraId="5FBBDD06" w14:textId="77777777" w:rsidR="00745183" w:rsidRPr="00745183" w:rsidRDefault="00745183" w:rsidP="00745183">
      <w:pPr>
        <w:pStyle w:val="EndNoteBibliography"/>
        <w:ind w:left="720" w:hanging="720"/>
        <w:rPr>
          <w:noProof/>
        </w:rPr>
      </w:pPr>
      <w:r w:rsidRPr="00745183">
        <w:rPr>
          <w:noProof/>
        </w:rPr>
        <w:t xml:space="preserve">Hyde, Susan D. 2011. "Catch Us If You Can: Election Monitoring and International Norm Diffusion."  </w:t>
      </w:r>
      <w:r w:rsidRPr="00745183">
        <w:rPr>
          <w:i/>
          <w:noProof/>
        </w:rPr>
        <w:t>American Journal of Political Science</w:t>
      </w:r>
      <w:r w:rsidRPr="00745183">
        <w:rPr>
          <w:noProof/>
        </w:rPr>
        <w:t xml:space="preserve"> 55 (2):356--369. doi: 10.1111/j.1540-5907.2011.00508.x.</w:t>
      </w:r>
    </w:p>
    <w:p w14:paraId="451B1F0C" w14:textId="77777777" w:rsidR="00745183" w:rsidRPr="00745183" w:rsidRDefault="00745183" w:rsidP="00745183">
      <w:pPr>
        <w:pStyle w:val="EndNoteBibliography"/>
        <w:ind w:left="720" w:hanging="720"/>
        <w:rPr>
          <w:noProof/>
        </w:rPr>
      </w:pPr>
      <w:r w:rsidRPr="00745183">
        <w:rPr>
          <w:noProof/>
        </w:rPr>
        <w:t xml:space="preserve">Haas, P. M. 1992. "Epistemic Communities and International-Policy Coordination - Introduction."  </w:t>
      </w:r>
      <w:r w:rsidRPr="00745183">
        <w:rPr>
          <w:i/>
          <w:noProof/>
        </w:rPr>
        <w:t>International Organization</w:t>
      </w:r>
      <w:r w:rsidRPr="00745183">
        <w:rPr>
          <w:noProof/>
        </w:rPr>
        <w:t xml:space="preserve"> 46 (1):1-35.</w:t>
      </w:r>
    </w:p>
    <w:p w14:paraId="3C82F078" w14:textId="77777777" w:rsidR="00745183" w:rsidRPr="00745183" w:rsidRDefault="00745183" w:rsidP="00745183">
      <w:pPr>
        <w:pStyle w:val="EndNoteBibliography"/>
        <w:ind w:left="720" w:hanging="720"/>
        <w:rPr>
          <w:noProof/>
        </w:rPr>
      </w:pPr>
      <w:r w:rsidRPr="00745183">
        <w:rPr>
          <w:noProof/>
        </w:rPr>
        <w:t xml:space="preserve">Ituarte-Lima, Claudia, Constance L. McDermott, and Mari Mulyani. 2014. "Assessing equity in national legal frameworks for REDD+: The case of Indonesia."  </w:t>
      </w:r>
      <w:r w:rsidRPr="00745183">
        <w:rPr>
          <w:i/>
          <w:noProof/>
        </w:rPr>
        <w:t>ENVSCI Environmental Science and Policy</w:t>
      </w:r>
      <w:r w:rsidRPr="00745183">
        <w:rPr>
          <w:noProof/>
        </w:rPr>
        <w:t xml:space="preserve"> 44:291-300.</w:t>
      </w:r>
    </w:p>
    <w:p w14:paraId="064FEEA9" w14:textId="77777777" w:rsidR="00745183" w:rsidRPr="00745183" w:rsidRDefault="00745183" w:rsidP="00745183">
      <w:pPr>
        <w:pStyle w:val="EndNoteBibliography"/>
        <w:ind w:left="720" w:hanging="720"/>
        <w:rPr>
          <w:noProof/>
        </w:rPr>
      </w:pPr>
      <w:r w:rsidRPr="00745183">
        <w:rPr>
          <w:noProof/>
        </w:rPr>
        <w:t xml:space="preserve">Jackson, Robert H. 1996. </w:t>
      </w:r>
      <w:r w:rsidRPr="00745183">
        <w:rPr>
          <w:i/>
          <w:noProof/>
        </w:rPr>
        <w:t>Quasi-states</w:t>
      </w:r>
      <w:r w:rsidRPr="00745183">
        <w:rPr>
          <w:noProof/>
        </w:rPr>
        <w:t xml:space="preserve">, </w:t>
      </w:r>
      <w:r w:rsidRPr="00745183">
        <w:rPr>
          <w:i/>
          <w:noProof/>
        </w:rPr>
        <w:t>Cambridge studies in international relations</w:t>
      </w:r>
      <w:r w:rsidRPr="00745183">
        <w:rPr>
          <w:noProof/>
        </w:rPr>
        <w:t>. Cambridge: Cambridge University Press.</w:t>
      </w:r>
    </w:p>
    <w:p w14:paraId="43836C50" w14:textId="77777777" w:rsidR="00745183" w:rsidRPr="00745183" w:rsidRDefault="00745183" w:rsidP="00745183">
      <w:pPr>
        <w:pStyle w:val="EndNoteBibliography"/>
        <w:ind w:left="720" w:hanging="720"/>
        <w:rPr>
          <w:noProof/>
        </w:rPr>
      </w:pPr>
      <w:r w:rsidRPr="00745183">
        <w:rPr>
          <w:noProof/>
        </w:rPr>
        <w:t>Kato, Toshiyasu, Jeffrey A. Kaplan, Chan Sophal and Real Sopheap. 2000. Cambodia. Enhancing governance for sustainable development.: Asian Development Bank, Programs Department (West).</w:t>
      </w:r>
    </w:p>
    <w:p w14:paraId="23DF0544" w14:textId="77777777" w:rsidR="00745183" w:rsidRPr="00745183" w:rsidRDefault="00745183" w:rsidP="00745183">
      <w:pPr>
        <w:pStyle w:val="EndNoteBibliography"/>
        <w:ind w:left="720" w:hanging="720"/>
        <w:rPr>
          <w:noProof/>
        </w:rPr>
      </w:pPr>
      <w:r w:rsidRPr="00745183">
        <w:rPr>
          <w:noProof/>
        </w:rPr>
        <w:t xml:space="preserve">Kekez, Anka, Michael Howlett, and M Ramesh, eds. Forthcoming 2019. </w:t>
      </w:r>
      <w:r w:rsidRPr="00745183">
        <w:rPr>
          <w:i/>
          <w:noProof/>
        </w:rPr>
        <w:t xml:space="preserve">Collaboration and Public Service Delivery: Promise and Pitfalls Edward Elgar </w:t>
      </w:r>
      <w:r w:rsidRPr="00745183">
        <w:rPr>
          <w:noProof/>
        </w:rPr>
        <w:t>Edward Elgar Publishing.</w:t>
      </w:r>
    </w:p>
    <w:p w14:paraId="3DD9D121" w14:textId="77777777" w:rsidR="00745183" w:rsidRPr="00745183" w:rsidRDefault="00745183" w:rsidP="00745183">
      <w:pPr>
        <w:pStyle w:val="EndNoteBibliography"/>
        <w:ind w:left="720" w:hanging="720"/>
        <w:rPr>
          <w:noProof/>
        </w:rPr>
      </w:pPr>
      <w:r w:rsidRPr="00745183">
        <w:rPr>
          <w:noProof/>
        </w:rPr>
        <w:t xml:space="preserve">Kiss, A., G. Castro, and K. Newcombe. 2002. "The role of multilateral institutions."  </w:t>
      </w:r>
      <w:r w:rsidRPr="00745183">
        <w:rPr>
          <w:i/>
          <w:noProof/>
        </w:rPr>
        <w:t>Philosophical Transactions of the Royal Society of London Series a-Mathematical Physical and Engineering Sciences</w:t>
      </w:r>
      <w:r w:rsidRPr="00745183">
        <w:rPr>
          <w:noProof/>
        </w:rPr>
        <w:t xml:space="preserve"> 360 (1797):1641-1652. doi: 10.1098/rsta.2002.1024.</w:t>
      </w:r>
    </w:p>
    <w:p w14:paraId="6838A724" w14:textId="77777777" w:rsidR="00745183" w:rsidRPr="00745183" w:rsidRDefault="00745183" w:rsidP="00745183">
      <w:pPr>
        <w:pStyle w:val="EndNoteBibliography"/>
        <w:ind w:left="720" w:hanging="720"/>
        <w:rPr>
          <w:noProof/>
        </w:rPr>
      </w:pPr>
      <w:r w:rsidRPr="00745183">
        <w:rPr>
          <w:noProof/>
        </w:rPr>
        <w:t xml:space="preserve">Kolstø, Pål. 2006. "The sustainability and future of unrecognized quasi-states."  </w:t>
      </w:r>
      <w:r w:rsidRPr="00745183">
        <w:rPr>
          <w:i/>
          <w:noProof/>
        </w:rPr>
        <w:t>Journal of Peace Research</w:t>
      </w:r>
      <w:r w:rsidRPr="00745183">
        <w:rPr>
          <w:noProof/>
        </w:rPr>
        <w:t xml:space="preserve"> 43 (6):723-740. doi: 10.1177/0022343306068102.</w:t>
      </w:r>
    </w:p>
    <w:p w14:paraId="60710D35" w14:textId="77777777" w:rsidR="00745183" w:rsidRPr="00745183" w:rsidRDefault="00745183" w:rsidP="00745183">
      <w:pPr>
        <w:pStyle w:val="EndNoteBibliography"/>
        <w:ind w:left="720" w:hanging="720"/>
        <w:rPr>
          <w:noProof/>
        </w:rPr>
      </w:pPr>
      <w:r w:rsidRPr="00745183">
        <w:rPr>
          <w:noProof/>
        </w:rPr>
        <w:lastRenderedPageBreak/>
        <w:t xml:space="preserve">Ladwig, Bernd, and Beate Rudolf. 2011. "International Legal and Moral Standards of Good Governance in Fragile States." In </w:t>
      </w:r>
      <w:r w:rsidRPr="00745183">
        <w:rPr>
          <w:i/>
          <w:noProof/>
        </w:rPr>
        <w:t>Governance Without A State: Policies and Politics in Areas of Limited Statehood</w:t>
      </w:r>
      <w:r w:rsidRPr="00745183">
        <w:rPr>
          <w:noProof/>
        </w:rPr>
        <w:t>, edited by Thomas Risse, 199-231. New York: Columbia University Press.</w:t>
      </w:r>
    </w:p>
    <w:p w14:paraId="6C149121" w14:textId="77777777" w:rsidR="00745183" w:rsidRPr="00745183" w:rsidRDefault="00745183" w:rsidP="00745183">
      <w:pPr>
        <w:pStyle w:val="EndNoteBibliography"/>
        <w:ind w:left="720" w:hanging="720"/>
        <w:rPr>
          <w:noProof/>
        </w:rPr>
      </w:pPr>
      <w:r w:rsidRPr="00745183">
        <w:rPr>
          <w:noProof/>
        </w:rPr>
        <w:t xml:space="preserve">Lawson, S. 2014. Consumer goods and deforestation: An analysis of the extent and nature of illegality in forest conversion for agriculture and timber plantations. In </w:t>
      </w:r>
      <w:r w:rsidRPr="00745183">
        <w:rPr>
          <w:i/>
          <w:noProof/>
        </w:rPr>
        <w:t>Forest Trends Report Series</w:t>
      </w:r>
      <w:r w:rsidRPr="00745183">
        <w:rPr>
          <w:noProof/>
        </w:rPr>
        <w:t>.</w:t>
      </w:r>
    </w:p>
    <w:p w14:paraId="6C1087E3" w14:textId="77777777" w:rsidR="00745183" w:rsidRPr="00745183" w:rsidRDefault="00745183" w:rsidP="00745183">
      <w:pPr>
        <w:pStyle w:val="EndNoteBibliography"/>
        <w:ind w:left="720" w:hanging="720"/>
        <w:rPr>
          <w:noProof/>
        </w:rPr>
      </w:pPr>
      <w:r w:rsidRPr="00745183">
        <w:rPr>
          <w:noProof/>
        </w:rPr>
        <w:t xml:space="preserve">Lesniewska, Feja, and Constance L. McDermott. 2014. "FLEGT VPAs: Laying a pathway to sustainability via legality lessons from Ghana and Indonesia."  </w:t>
      </w:r>
      <w:r w:rsidRPr="00745183">
        <w:rPr>
          <w:i/>
          <w:noProof/>
        </w:rPr>
        <w:t>FORPOL Forest Policy and Economics</w:t>
      </w:r>
      <w:r w:rsidRPr="00745183">
        <w:rPr>
          <w:noProof/>
        </w:rPr>
        <w:t xml:space="preserve"> 48:16-23.</w:t>
      </w:r>
    </w:p>
    <w:p w14:paraId="5139F4B1" w14:textId="77777777" w:rsidR="00745183" w:rsidRPr="00745183" w:rsidRDefault="00745183" w:rsidP="00745183">
      <w:pPr>
        <w:pStyle w:val="EndNoteBibliography"/>
        <w:ind w:left="720" w:hanging="720"/>
        <w:rPr>
          <w:noProof/>
        </w:rPr>
      </w:pPr>
      <w:r w:rsidRPr="00745183">
        <w:rPr>
          <w:noProof/>
        </w:rPr>
        <w:t xml:space="preserve">Levin, Kelly, Benjamin Cashore, and Jonathan Koppell. 2009. "Can Non-State Certification Systems Bolster State-Centered Efforts to Promote Sustainable Development through the Clean Development Mechanism?"  </w:t>
      </w:r>
      <w:r w:rsidRPr="00745183">
        <w:rPr>
          <w:i/>
          <w:noProof/>
        </w:rPr>
        <w:t>Wake Forest Law Review</w:t>
      </w:r>
      <w:r w:rsidRPr="00745183">
        <w:rPr>
          <w:noProof/>
        </w:rPr>
        <w:t xml:space="preserve"> 44:777--798.</w:t>
      </w:r>
    </w:p>
    <w:p w14:paraId="376D136D" w14:textId="77777777" w:rsidR="00745183" w:rsidRPr="00745183" w:rsidRDefault="00745183" w:rsidP="00745183">
      <w:pPr>
        <w:pStyle w:val="EndNoteBibliography"/>
        <w:ind w:left="720" w:hanging="720"/>
        <w:rPr>
          <w:noProof/>
        </w:rPr>
      </w:pPr>
      <w:r w:rsidRPr="00745183">
        <w:rPr>
          <w:noProof/>
        </w:rPr>
        <w:t xml:space="preserve">Lopez, Thanakvard Thyle de. 2002. "Natural Resource Exploitation in Cambodia: An Examination of Use, Appropriation, and Exclusion."  </w:t>
      </w:r>
      <w:r w:rsidRPr="00745183">
        <w:rPr>
          <w:i/>
          <w:noProof/>
        </w:rPr>
        <w:t>Journal of Environment &amp; Development</w:t>
      </w:r>
      <w:r w:rsidRPr="00745183">
        <w:rPr>
          <w:noProof/>
        </w:rPr>
        <w:t xml:space="preserve"> 11 (4):355-379.</w:t>
      </w:r>
    </w:p>
    <w:p w14:paraId="6E8F105D" w14:textId="77777777" w:rsidR="00745183" w:rsidRPr="00745183" w:rsidRDefault="00745183" w:rsidP="00745183">
      <w:pPr>
        <w:pStyle w:val="EndNoteBibliography"/>
        <w:ind w:left="720" w:hanging="720"/>
        <w:rPr>
          <w:noProof/>
        </w:rPr>
      </w:pPr>
      <w:r w:rsidRPr="00745183">
        <w:rPr>
          <w:noProof/>
        </w:rPr>
        <w:t>Luttrell, Cecilia, and David Brown. 2006. The Experience of Independent Forest Monitoring in Cambodia. edited by VERIFOR: VERIFOR.</w:t>
      </w:r>
    </w:p>
    <w:p w14:paraId="0173C2D7" w14:textId="77777777" w:rsidR="00745183" w:rsidRPr="00745183" w:rsidRDefault="00745183" w:rsidP="00745183">
      <w:pPr>
        <w:pStyle w:val="EndNoteBibliography"/>
        <w:ind w:left="720" w:hanging="720"/>
        <w:rPr>
          <w:noProof/>
        </w:rPr>
      </w:pPr>
      <w:r w:rsidRPr="00745183">
        <w:rPr>
          <w:noProof/>
        </w:rPr>
        <w:t>Marshall, Andrew R.C., and Prak Chan Thul. 2012. "Insight: China gambles on Cambodia's shrinking forests."</w:t>
      </w:r>
    </w:p>
    <w:p w14:paraId="510659BE" w14:textId="77777777" w:rsidR="00745183" w:rsidRPr="00745183" w:rsidRDefault="00745183" w:rsidP="00745183">
      <w:pPr>
        <w:pStyle w:val="EndNoteBibliography"/>
        <w:ind w:left="720" w:hanging="720"/>
        <w:rPr>
          <w:noProof/>
        </w:rPr>
      </w:pPr>
      <w:r w:rsidRPr="00745183">
        <w:rPr>
          <w:noProof/>
        </w:rPr>
        <w:t xml:space="preserve">Miller, F. 2004. Chapter Four: Forest Management in Cambodia. In </w:t>
      </w:r>
      <w:r w:rsidRPr="00745183">
        <w:rPr>
          <w:i/>
          <w:noProof/>
        </w:rPr>
        <w:t>Independent Forest Sector Review Cambodia</w:t>
      </w:r>
      <w:r w:rsidRPr="00745183">
        <w:rPr>
          <w:noProof/>
        </w:rPr>
        <w:t>.</w:t>
      </w:r>
    </w:p>
    <w:p w14:paraId="7BADAB3B" w14:textId="77777777" w:rsidR="00745183" w:rsidRPr="00745183" w:rsidRDefault="00745183" w:rsidP="00745183">
      <w:pPr>
        <w:pStyle w:val="EndNoteBibliography"/>
        <w:ind w:left="720" w:hanging="720"/>
        <w:rPr>
          <w:noProof/>
        </w:rPr>
      </w:pPr>
      <w:r w:rsidRPr="00745183">
        <w:rPr>
          <w:noProof/>
        </w:rPr>
        <w:t xml:space="preserve">Milne, Sarah Alison, and Sango Mahanty. 2017. </w:t>
      </w:r>
      <w:r w:rsidRPr="00745183">
        <w:rPr>
          <w:i/>
          <w:noProof/>
        </w:rPr>
        <w:t>Conservation and development in Cambodia exploring frontiers of change in nature, state and society</w:t>
      </w:r>
      <w:r w:rsidRPr="00745183">
        <w:rPr>
          <w:noProof/>
        </w:rPr>
        <w:t>.</w:t>
      </w:r>
    </w:p>
    <w:p w14:paraId="508F009A" w14:textId="77777777" w:rsidR="00745183" w:rsidRPr="00745183" w:rsidRDefault="00745183" w:rsidP="00745183">
      <w:pPr>
        <w:pStyle w:val="EndNoteBibliography"/>
        <w:ind w:left="720" w:hanging="720"/>
        <w:rPr>
          <w:noProof/>
        </w:rPr>
      </w:pPr>
      <w:r w:rsidRPr="00745183">
        <w:rPr>
          <w:noProof/>
        </w:rPr>
        <w:t xml:space="preserve">Milne, Sarah, Sango Mahantya, Phuc Toa, Wolfram Dressler, Peter Kanowski, and Maylee Thavata. 2018. "Learning From ‘Actually Existing’ REDD+: A Synthesis of Ethnographic Findings."  </w:t>
      </w:r>
      <w:r w:rsidRPr="00745183">
        <w:rPr>
          <w:i/>
          <w:noProof/>
        </w:rPr>
        <w:t>Conservation and Society AOP</w:t>
      </w:r>
      <w:r w:rsidRPr="00745183">
        <w:rPr>
          <w:noProof/>
        </w:rPr>
        <w:t>:1-12.</w:t>
      </w:r>
    </w:p>
    <w:p w14:paraId="1916EBB0" w14:textId="77777777" w:rsidR="00745183" w:rsidRPr="00745183" w:rsidRDefault="00745183" w:rsidP="00745183">
      <w:pPr>
        <w:pStyle w:val="EndNoteBibliography"/>
        <w:ind w:left="720" w:hanging="720"/>
        <w:rPr>
          <w:noProof/>
        </w:rPr>
      </w:pPr>
      <w:r w:rsidRPr="00745183">
        <w:rPr>
          <w:noProof/>
        </w:rPr>
        <w:t xml:space="preserve">Mol, Arthur P. J. 2002. "Ecological Modernization and the Global Economy."  </w:t>
      </w:r>
      <w:r w:rsidRPr="00745183">
        <w:rPr>
          <w:i/>
          <w:noProof/>
        </w:rPr>
        <w:t>Global Environmental Politics</w:t>
      </w:r>
      <w:r w:rsidRPr="00745183">
        <w:rPr>
          <w:noProof/>
        </w:rPr>
        <w:t xml:space="preserve"> 2 (2):92-115. doi: 10.1162/15263800260047844.</w:t>
      </w:r>
    </w:p>
    <w:p w14:paraId="1F5C8D51" w14:textId="77777777" w:rsidR="00745183" w:rsidRPr="00745183" w:rsidRDefault="00745183" w:rsidP="00745183">
      <w:pPr>
        <w:pStyle w:val="EndNoteBibliography"/>
        <w:ind w:left="720" w:hanging="720"/>
        <w:rPr>
          <w:noProof/>
        </w:rPr>
      </w:pPr>
      <w:r w:rsidRPr="00745183">
        <w:rPr>
          <w:noProof/>
        </w:rPr>
        <w:t>Moraga-Lewy, Nora. 2016. "Towards Responsible Stewardship in Southeast Asia’s Palm Oil Industry: The potential of The Forest Trust’s novel palm oil strategy to transform an industry after decades of ineffectual international efforts." BA, Environmental Studies Undergradaute honours thesis  Environmental Studies major, Yale College Yale.</w:t>
      </w:r>
    </w:p>
    <w:p w14:paraId="3CA60FC1" w14:textId="77777777" w:rsidR="00745183" w:rsidRPr="00745183" w:rsidRDefault="00745183" w:rsidP="00745183">
      <w:pPr>
        <w:pStyle w:val="EndNoteBibliography"/>
        <w:ind w:left="720" w:hanging="720"/>
        <w:rPr>
          <w:noProof/>
        </w:rPr>
      </w:pPr>
      <w:r w:rsidRPr="00745183">
        <w:rPr>
          <w:noProof/>
        </w:rPr>
        <w:t>Moraga-Lewy, Nora. 2018. "Re-Envisioning, Signaling, and Creating: Examining the Forest Trust’s approach to environmental sustainability and social excellence through Foucault and others." BA, Environmental Studies Final Paper: Social Science of Conservation &amp; Development, School of Forestry &amp; Environmental Studies, Yale.</w:t>
      </w:r>
    </w:p>
    <w:p w14:paraId="49B722D9" w14:textId="77777777" w:rsidR="00745183" w:rsidRPr="00745183" w:rsidRDefault="00745183" w:rsidP="00745183">
      <w:pPr>
        <w:pStyle w:val="EndNoteBibliography"/>
        <w:ind w:left="720" w:hanging="720"/>
        <w:rPr>
          <w:noProof/>
        </w:rPr>
      </w:pPr>
      <w:r w:rsidRPr="00745183">
        <w:rPr>
          <w:noProof/>
        </w:rPr>
        <w:t xml:space="preserve">Morgenbesser, Lee. 2017. "The failure of democratisation by elections in Cambodia."  </w:t>
      </w:r>
      <w:r w:rsidRPr="00745183">
        <w:rPr>
          <w:i/>
          <w:noProof/>
        </w:rPr>
        <w:t>Contemporary Politics Contemporary Politics</w:t>
      </w:r>
      <w:r w:rsidRPr="00745183">
        <w:rPr>
          <w:noProof/>
        </w:rPr>
        <w:t xml:space="preserve"> 23 (2):135-155.</w:t>
      </w:r>
    </w:p>
    <w:p w14:paraId="11C0C077" w14:textId="77777777" w:rsidR="00745183" w:rsidRPr="00745183" w:rsidRDefault="00745183" w:rsidP="00745183">
      <w:pPr>
        <w:pStyle w:val="EndNoteBibliography"/>
        <w:ind w:left="720" w:hanging="720"/>
        <w:rPr>
          <w:noProof/>
        </w:rPr>
      </w:pPr>
      <w:r w:rsidRPr="00745183">
        <w:rPr>
          <w:noProof/>
        </w:rPr>
        <w:t xml:space="preserve">Mukherjee, Ishani, and Michael Howlett. 2015. " Who Is a Stream? Epistemic Communities, Instrument Constituencies and Advocacy Coalitions in Public Policy-Making."  </w:t>
      </w:r>
      <w:r w:rsidRPr="00745183">
        <w:rPr>
          <w:i/>
          <w:noProof/>
        </w:rPr>
        <w:t>Politics and Governance</w:t>
      </w:r>
      <w:r w:rsidRPr="00745183">
        <w:rPr>
          <w:noProof/>
        </w:rPr>
        <w:t xml:space="preserve"> 3 (2):65.</w:t>
      </w:r>
    </w:p>
    <w:p w14:paraId="2AA462B5" w14:textId="77777777" w:rsidR="00745183" w:rsidRPr="00745183" w:rsidRDefault="00745183" w:rsidP="00745183">
      <w:pPr>
        <w:pStyle w:val="EndNoteBibliography"/>
        <w:ind w:left="720" w:hanging="720"/>
        <w:rPr>
          <w:noProof/>
        </w:rPr>
      </w:pPr>
      <w:r w:rsidRPr="00745183">
        <w:rPr>
          <w:noProof/>
        </w:rPr>
        <w:t xml:space="preserve">Nakhooda, Smita. 2013. "The effectiveness of international climate finance."  </w:t>
      </w:r>
      <w:r w:rsidRPr="00745183">
        <w:rPr>
          <w:i/>
          <w:noProof/>
        </w:rPr>
        <w:t>Working Paper</w:t>
      </w:r>
      <w:r w:rsidRPr="00745183">
        <w:rPr>
          <w:noProof/>
        </w:rPr>
        <w:t>.</w:t>
      </w:r>
    </w:p>
    <w:p w14:paraId="7F6B8C8C" w14:textId="77777777" w:rsidR="00745183" w:rsidRPr="00745183" w:rsidRDefault="00745183" w:rsidP="00745183">
      <w:pPr>
        <w:pStyle w:val="EndNoteBibliography"/>
        <w:ind w:left="720" w:hanging="720"/>
        <w:rPr>
          <w:noProof/>
        </w:rPr>
      </w:pPr>
      <w:r w:rsidRPr="00745183">
        <w:rPr>
          <w:noProof/>
        </w:rPr>
        <w:t xml:space="preserve">NASA Earth Observatory. 2017. "Cambodia’s Forests Are Disappearing ", accessed July 18. </w:t>
      </w:r>
      <w:hyperlink r:id="rId19" w:history="1">
        <w:r w:rsidRPr="00745183">
          <w:rPr>
            <w:rStyle w:val="Hyperlink"/>
            <w:noProof/>
          </w:rPr>
          <w:t>https://earthobservatory.nasa.gov/images/89413/cambodias-forests-are-disappearing</w:t>
        </w:r>
      </w:hyperlink>
      <w:r w:rsidRPr="00745183">
        <w:rPr>
          <w:noProof/>
        </w:rPr>
        <w:t xml:space="preserve"> </w:t>
      </w:r>
    </w:p>
    <w:p w14:paraId="5BFBCC0C" w14:textId="77777777" w:rsidR="00745183" w:rsidRPr="00745183" w:rsidRDefault="00745183" w:rsidP="00745183">
      <w:pPr>
        <w:pStyle w:val="EndNoteBibliography"/>
        <w:ind w:left="720" w:hanging="720"/>
        <w:rPr>
          <w:noProof/>
        </w:rPr>
      </w:pPr>
      <w:r w:rsidRPr="00745183">
        <w:rPr>
          <w:noProof/>
        </w:rPr>
        <w:t xml:space="preserve">Nathan, Iben, and Tove E. Boon. 2003. "Constraints and Options in Local Forest Management in Cambodia: Is Decentralization a Solution?"  </w:t>
      </w:r>
      <w:r w:rsidRPr="00745183">
        <w:rPr>
          <w:i/>
          <w:noProof/>
        </w:rPr>
        <w:t>Journal of Sustainable Forestry</w:t>
      </w:r>
      <w:r w:rsidRPr="00745183">
        <w:rPr>
          <w:noProof/>
        </w:rPr>
        <w:t xml:space="preserve"> 31 (4-5):396-420.</w:t>
      </w:r>
    </w:p>
    <w:p w14:paraId="65CFC57E" w14:textId="77777777" w:rsidR="00745183" w:rsidRPr="00745183" w:rsidRDefault="00745183" w:rsidP="00745183">
      <w:pPr>
        <w:pStyle w:val="EndNoteBibliography"/>
        <w:ind w:left="720" w:hanging="720"/>
        <w:rPr>
          <w:noProof/>
        </w:rPr>
      </w:pPr>
      <w:r w:rsidRPr="00745183">
        <w:rPr>
          <w:noProof/>
        </w:rPr>
        <w:t xml:space="preserve">Nathan, Iben, and Maya Pasgaard. 2017. "Is REDD+ effective, efficient, and equitable? Learning from a REDD+ project in Northern Cambodia."  </w:t>
      </w:r>
      <w:r w:rsidRPr="00745183">
        <w:rPr>
          <w:i/>
          <w:noProof/>
        </w:rPr>
        <w:t>Geoforum</w:t>
      </w:r>
      <w:r w:rsidRPr="00745183">
        <w:rPr>
          <w:noProof/>
        </w:rPr>
        <w:t xml:space="preserve"> 83:26-38.</w:t>
      </w:r>
    </w:p>
    <w:p w14:paraId="6ED86A82" w14:textId="77777777" w:rsidR="00745183" w:rsidRPr="00745183" w:rsidRDefault="00745183" w:rsidP="00745183">
      <w:pPr>
        <w:pStyle w:val="EndNoteBibliography"/>
        <w:ind w:left="720" w:hanging="720"/>
        <w:rPr>
          <w:noProof/>
        </w:rPr>
      </w:pPr>
      <w:r w:rsidRPr="00745183">
        <w:rPr>
          <w:noProof/>
        </w:rPr>
        <w:t xml:space="preserve">Neef, A., and C. Oldenburg. 2014. "Reversing land grabs or aggravating tenure insecurity? Competing perspectives on economic land concessions and land titling in Cambodia."  </w:t>
      </w:r>
      <w:r w:rsidRPr="00745183">
        <w:rPr>
          <w:i/>
          <w:noProof/>
        </w:rPr>
        <w:t>Law Dev. Rev. Law and Development Review</w:t>
      </w:r>
      <w:r w:rsidRPr="00745183">
        <w:rPr>
          <w:noProof/>
        </w:rPr>
        <w:t xml:space="preserve"> 7 (1):49-77.</w:t>
      </w:r>
    </w:p>
    <w:p w14:paraId="7F7AE11A" w14:textId="77777777" w:rsidR="00745183" w:rsidRPr="00745183" w:rsidRDefault="00745183" w:rsidP="00745183">
      <w:pPr>
        <w:pStyle w:val="EndNoteBibliography"/>
        <w:ind w:left="720" w:hanging="720"/>
        <w:rPr>
          <w:noProof/>
        </w:rPr>
      </w:pPr>
      <w:r w:rsidRPr="00745183">
        <w:rPr>
          <w:noProof/>
        </w:rPr>
        <w:lastRenderedPageBreak/>
        <w:t xml:space="preserve">Obidzinski, Krystof, Ahmad Dermawan, Agus Andrianto, and Dody Hernawan. 2014. "The timber legality verification system and the voluntary partnership agreement (VPA) in Indonesia: Challenges for the small-scale forestry sector."  </w:t>
      </w:r>
      <w:r w:rsidRPr="00745183">
        <w:rPr>
          <w:i/>
          <w:noProof/>
        </w:rPr>
        <w:t> Forest Policy and Economics</w:t>
      </w:r>
      <w:r w:rsidRPr="00745183">
        <w:rPr>
          <w:noProof/>
        </w:rPr>
        <w:t xml:space="preserve"> 48 (1).</w:t>
      </w:r>
    </w:p>
    <w:p w14:paraId="281AA798" w14:textId="77777777" w:rsidR="00745183" w:rsidRPr="00745183" w:rsidRDefault="00745183" w:rsidP="00745183">
      <w:pPr>
        <w:pStyle w:val="EndNoteBibliography"/>
        <w:ind w:left="720" w:hanging="720"/>
        <w:rPr>
          <w:noProof/>
        </w:rPr>
      </w:pPr>
      <w:r w:rsidRPr="00745183">
        <w:rPr>
          <w:noProof/>
        </w:rPr>
        <w:t xml:space="preserve">Obidzinski, Krystof, Ahmad Dermawan, Agus Andrianto, Heru Komarudin, and Dody Hernawan. 2014. "The timber legality verification system and the voluntary partnership agreement (VPA) in Indonesia: Challenges for the small-scale forestry sector."  </w:t>
      </w:r>
      <w:r w:rsidRPr="00745183">
        <w:rPr>
          <w:i/>
          <w:noProof/>
        </w:rPr>
        <w:t>FORPOL Forest Policy and Economics</w:t>
      </w:r>
      <w:r w:rsidRPr="00745183">
        <w:rPr>
          <w:noProof/>
        </w:rPr>
        <w:t xml:space="preserve"> 48:24-32.</w:t>
      </w:r>
    </w:p>
    <w:p w14:paraId="219C4385" w14:textId="77777777" w:rsidR="00745183" w:rsidRPr="00745183" w:rsidRDefault="00745183" w:rsidP="00745183">
      <w:pPr>
        <w:pStyle w:val="EndNoteBibliography"/>
        <w:ind w:left="720" w:hanging="720"/>
        <w:rPr>
          <w:noProof/>
        </w:rPr>
      </w:pPr>
      <w:r w:rsidRPr="00745183">
        <w:rPr>
          <w:noProof/>
        </w:rPr>
        <w:t xml:space="preserve">Overdevest, C., and J. Zeitlin. 2014a. "Constructing a transnational timber legality assurance regime: Architecture, accomplishments, challenges."  </w:t>
      </w:r>
      <w:r w:rsidRPr="00745183">
        <w:rPr>
          <w:i/>
          <w:noProof/>
        </w:rPr>
        <w:t>For. Policy Econ. Forest Policy and Economics</w:t>
      </w:r>
      <w:r w:rsidRPr="00745183">
        <w:rPr>
          <w:noProof/>
        </w:rPr>
        <w:t xml:space="preserve"> 48:6-15.</w:t>
      </w:r>
    </w:p>
    <w:p w14:paraId="02D6FBDE" w14:textId="77777777" w:rsidR="00745183" w:rsidRPr="00745183" w:rsidRDefault="00745183" w:rsidP="00745183">
      <w:pPr>
        <w:pStyle w:val="EndNoteBibliography"/>
        <w:ind w:left="720" w:hanging="720"/>
        <w:rPr>
          <w:noProof/>
        </w:rPr>
      </w:pPr>
      <w:r w:rsidRPr="00745183">
        <w:rPr>
          <w:noProof/>
        </w:rPr>
        <w:t xml:space="preserve">Overdevest, Christine, and Jonathan Zeitlin. 2014b. "Assembling an experimentalist regime: Transnational governance interactions in the forest sector."  </w:t>
      </w:r>
      <w:r w:rsidRPr="00745183">
        <w:rPr>
          <w:i/>
          <w:noProof/>
        </w:rPr>
        <w:t>Regulation &amp; Governance Regulation &amp; Governance</w:t>
      </w:r>
      <w:r w:rsidRPr="00745183">
        <w:rPr>
          <w:noProof/>
        </w:rPr>
        <w:t xml:space="preserve"> 8 (1):22-48.</w:t>
      </w:r>
    </w:p>
    <w:p w14:paraId="0C89301E" w14:textId="77777777" w:rsidR="00745183" w:rsidRPr="00745183" w:rsidRDefault="00745183" w:rsidP="00745183">
      <w:pPr>
        <w:pStyle w:val="EndNoteBibliography"/>
        <w:ind w:left="720" w:hanging="720"/>
        <w:rPr>
          <w:noProof/>
        </w:rPr>
      </w:pPr>
      <w:r w:rsidRPr="00745183">
        <w:rPr>
          <w:noProof/>
        </w:rPr>
        <w:t>RGC. 2000. Sub-decree on the forest concession management. edited by Royal Go vernment of Cambodia. Phnom Penh.</w:t>
      </w:r>
    </w:p>
    <w:p w14:paraId="0607B8C9" w14:textId="77777777" w:rsidR="00745183" w:rsidRPr="00745183" w:rsidRDefault="00745183" w:rsidP="00745183">
      <w:pPr>
        <w:pStyle w:val="EndNoteBibliography"/>
        <w:ind w:left="720" w:hanging="720"/>
        <w:rPr>
          <w:noProof/>
        </w:rPr>
      </w:pPr>
      <w:r w:rsidRPr="00745183">
        <w:rPr>
          <w:noProof/>
        </w:rPr>
        <w:t>RGC. 2001a. The land law. edited by The Ministry of Land Management The National Assembly, Urban Planning and Construction. Phnom Penh.</w:t>
      </w:r>
    </w:p>
    <w:p w14:paraId="71489EDF" w14:textId="77777777" w:rsidR="00745183" w:rsidRPr="00745183" w:rsidRDefault="00745183" w:rsidP="00745183">
      <w:pPr>
        <w:pStyle w:val="EndNoteBibliography"/>
        <w:ind w:left="720" w:hanging="720"/>
        <w:rPr>
          <w:noProof/>
        </w:rPr>
      </w:pPr>
      <w:r w:rsidRPr="00745183">
        <w:rPr>
          <w:noProof/>
        </w:rPr>
        <w:t>RGC. 2001b. Law on administration of communes (Khum-Sangkat). edited by Royal Government of Cambodia. Phnom Penh.</w:t>
      </w:r>
    </w:p>
    <w:p w14:paraId="0A03B3E0" w14:textId="77777777" w:rsidR="00745183" w:rsidRPr="00745183" w:rsidRDefault="00745183" w:rsidP="00745183">
      <w:pPr>
        <w:pStyle w:val="EndNoteBibliography"/>
        <w:ind w:left="720" w:hanging="720"/>
        <w:rPr>
          <w:i/>
          <w:noProof/>
        </w:rPr>
      </w:pPr>
      <w:r w:rsidRPr="00745183">
        <w:rPr>
          <w:noProof/>
        </w:rPr>
        <w:t>RGC. 2001c. The Law on Khum/Sangkat Administrative Management In</w:t>
      </w:r>
      <w:r w:rsidRPr="00745183">
        <w:rPr>
          <w:i/>
          <w:noProof/>
        </w:rPr>
        <w:t xml:space="preserve"> NS/RKM/0301/05 on the 12th of January 2001</w:t>
      </w:r>
    </w:p>
    <w:p w14:paraId="4B18434F" w14:textId="77777777" w:rsidR="00745183" w:rsidRPr="00745183" w:rsidRDefault="00745183" w:rsidP="00745183">
      <w:pPr>
        <w:pStyle w:val="EndNoteBibliography"/>
        <w:rPr>
          <w:i/>
          <w:noProof/>
        </w:rPr>
      </w:pPr>
    </w:p>
    <w:p w14:paraId="7CDB0A9B" w14:textId="77777777" w:rsidR="00745183" w:rsidRPr="00745183" w:rsidRDefault="00745183" w:rsidP="00745183">
      <w:pPr>
        <w:pStyle w:val="EndNoteBibliography"/>
        <w:ind w:left="720" w:hanging="720"/>
        <w:rPr>
          <w:noProof/>
        </w:rPr>
      </w:pPr>
      <w:r w:rsidRPr="00745183">
        <w:rPr>
          <w:noProof/>
        </w:rPr>
        <w:t xml:space="preserve">edited by The National Assembly. Phnom Penh, Cambodia </w:t>
      </w:r>
    </w:p>
    <w:p w14:paraId="7A32E580" w14:textId="77777777" w:rsidR="00745183" w:rsidRPr="00745183" w:rsidRDefault="00745183" w:rsidP="00745183">
      <w:pPr>
        <w:pStyle w:val="EndNoteBibliography"/>
        <w:ind w:left="720" w:hanging="720"/>
        <w:rPr>
          <w:noProof/>
        </w:rPr>
      </w:pPr>
      <w:r w:rsidRPr="00745183">
        <w:rPr>
          <w:noProof/>
        </w:rPr>
        <w:t>RGC. 2001d. Prakas on suspension of forest concession logging activities. edited by Ministry of Agriculture Forestry and Fisheries. Phnom Penh, Cambodia.</w:t>
      </w:r>
    </w:p>
    <w:p w14:paraId="0D9B4FD2" w14:textId="77777777" w:rsidR="00745183" w:rsidRPr="00745183" w:rsidRDefault="00745183" w:rsidP="00745183">
      <w:pPr>
        <w:pStyle w:val="EndNoteBibliography"/>
        <w:ind w:left="720" w:hanging="720"/>
        <w:rPr>
          <w:noProof/>
        </w:rPr>
      </w:pPr>
      <w:r w:rsidRPr="00745183">
        <w:rPr>
          <w:noProof/>
        </w:rPr>
        <w:t xml:space="preserve">RGC. 2002. Law on forestry In </w:t>
      </w:r>
      <w:r w:rsidRPr="00745183">
        <w:rPr>
          <w:i/>
          <w:noProof/>
        </w:rPr>
        <w:t>NS/RKM/0802/016</w:t>
      </w:r>
      <w:r w:rsidRPr="00745183">
        <w:rPr>
          <w:noProof/>
        </w:rPr>
        <w:t>, edited by Forest Administration Royal Government of Cambodia. Phnom Penh.</w:t>
      </w:r>
    </w:p>
    <w:p w14:paraId="1A51E98F" w14:textId="77777777" w:rsidR="00745183" w:rsidRPr="00745183" w:rsidRDefault="00745183" w:rsidP="00745183">
      <w:pPr>
        <w:pStyle w:val="EndNoteBibliography"/>
        <w:ind w:left="720" w:hanging="720"/>
        <w:rPr>
          <w:noProof/>
        </w:rPr>
      </w:pPr>
      <w:r w:rsidRPr="00745183">
        <w:rPr>
          <w:noProof/>
        </w:rPr>
        <w:t>RGC. 2003. Sub-Decree on community forestry management. edited by Phnom Penh. The Royal Government of Cambodia.</w:t>
      </w:r>
    </w:p>
    <w:p w14:paraId="5379C440" w14:textId="77777777" w:rsidR="00745183" w:rsidRPr="00745183" w:rsidRDefault="00745183" w:rsidP="00745183">
      <w:pPr>
        <w:pStyle w:val="EndNoteBibliography"/>
        <w:ind w:left="720" w:hanging="720"/>
        <w:rPr>
          <w:noProof/>
        </w:rPr>
      </w:pPr>
      <w:r w:rsidRPr="00745183">
        <w:rPr>
          <w:noProof/>
        </w:rPr>
        <w:t>RGC. 2005. Sub-decree on Economic Land Concessions. edited by the Royal Government of Cambodia. Phnom Penh.</w:t>
      </w:r>
    </w:p>
    <w:p w14:paraId="016AB906" w14:textId="77777777" w:rsidR="00745183" w:rsidRPr="00745183" w:rsidRDefault="00745183" w:rsidP="00745183">
      <w:pPr>
        <w:pStyle w:val="EndNoteBibliography"/>
        <w:ind w:left="720" w:hanging="720"/>
        <w:rPr>
          <w:noProof/>
        </w:rPr>
      </w:pPr>
      <w:r w:rsidRPr="00745183">
        <w:rPr>
          <w:noProof/>
        </w:rPr>
        <w:t>RGC. 2010. The Constitution of the Kingdom of Cambodia. edited by The Royal Government of Cambodia. Phnom Penh.</w:t>
      </w:r>
    </w:p>
    <w:p w14:paraId="7648D2A0" w14:textId="77777777" w:rsidR="00745183" w:rsidRPr="00745183" w:rsidRDefault="00745183" w:rsidP="00745183">
      <w:pPr>
        <w:pStyle w:val="EndNoteBibliography"/>
        <w:ind w:left="720" w:hanging="720"/>
        <w:rPr>
          <w:noProof/>
        </w:rPr>
      </w:pPr>
      <w:r w:rsidRPr="00745183">
        <w:rPr>
          <w:noProof/>
        </w:rPr>
        <w:t xml:space="preserve">Risse, Thomas. 2011a. "Governance in areas of limited statehood: Introduction and Overview." In </w:t>
      </w:r>
      <w:r w:rsidRPr="00745183">
        <w:rPr>
          <w:i/>
          <w:noProof/>
        </w:rPr>
        <w:t>Governance without a state?</w:t>
      </w:r>
      <w:r w:rsidRPr="00745183">
        <w:rPr>
          <w:noProof/>
        </w:rPr>
        <w:t>, edited by Thomas Risse, 1-35. New York: Columbia University Press.</w:t>
      </w:r>
    </w:p>
    <w:p w14:paraId="62C52DD9" w14:textId="77777777" w:rsidR="00745183" w:rsidRPr="00745183" w:rsidRDefault="00745183" w:rsidP="00745183">
      <w:pPr>
        <w:pStyle w:val="EndNoteBibliography"/>
        <w:ind w:left="720" w:hanging="720"/>
        <w:rPr>
          <w:noProof/>
        </w:rPr>
      </w:pPr>
      <w:r w:rsidRPr="00745183">
        <w:rPr>
          <w:noProof/>
        </w:rPr>
        <w:t xml:space="preserve">Risse, Thomas. 2011b. "Governance in Areas of Limited Statehood: Introduction and Overview." In </w:t>
      </w:r>
      <w:r w:rsidRPr="00745183">
        <w:rPr>
          <w:i/>
          <w:noProof/>
        </w:rPr>
        <w:t>Governance Without A State: Policies and Politics in Areas of Limited Statehood</w:t>
      </w:r>
      <w:r w:rsidRPr="00745183">
        <w:rPr>
          <w:noProof/>
        </w:rPr>
        <w:t>, edited by Thomas Risse, 1-38. New York: Columbia University Press.</w:t>
      </w:r>
    </w:p>
    <w:p w14:paraId="417CCE99" w14:textId="77777777" w:rsidR="00745183" w:rsidRPr="00745183" w:rsidRDefault="00745183" w:rsidP="00745183">
      <w:pPr>
        <w:pStyle w:val="EndNoteBibliography"/>
        <w:ind w:left="720" w:hanging="720"/>
        <w:rPr>
          <w:noProof/>
        </w:rPr>
      </w:pPr>
      <w:r w:rsidRPr="00745183">
        <w:rPr>
          <w:noProof/>
        </w:rPr>
        <w:t xml:space="preserve">Risse, Thomas, ed. 2011c. </w:t>
      </w:r>
      <w:r w:rsidRPr="00745183">
        <w:rPr>
          <w:i/>
          <w:noProof/>
        </w:rPr>
        <w:t>Governance Without A State: Policies and Politics in Areas of Limited Statehood</w:t>
      </w:r>
      <w:r w:rsidRPr="00745183">
        <w:rPr>
          <w:noProof/>
        </w:rPr>
        <w:t>. New York: Columbia University Press.</w:t>
      </w:r>
    </w:p>
    <w:p w14:paraId="6C0EAB95" w14:textId="77777777" w:rsidR="00745183" w:rsidRPr="00745183" w:rsidRDefault="00745183" w:rsidP="00745183">
      <w:pPr>
        <w:pStyle w:val="EndNoteBibliography"/>
        <w:ind w:left="720" w:hanging="720"/>
        <w:rPr>
          <w:noProof/>
        </w:rPr>
      </w:pPr>
      <w:r w:rsidRPr="00745183">
        <w:rPr>
          <w:noProof/>
        </w:rPr>
        <w:t>Risse, Thomas, and Ursula Lehmkuhl. 2006. "Governance in Areas of Limited Statehood - New Modes of Governance? Research Program of the Research Center (SFB) 700."</w:t>
      </w:r>
    </w:p>
    <w:p w14:paraId="09D95178" w14:textId="77777777" w:rsidR="00745183" w:rsidRPr="00745183" w:rsidRDefault="00745183" w:rsidP="00745183">
      <w:pPr>
        <w:pStyle w:val="EndNoteBibliography"/>
        <w:ind w:left="720" w:hanging="720"/>
        <w:rPr>
          <w:noProof/>
        </w:rPr>
      </w:pPr>
      <w:r w:rsidRPr="00745183">
        <w:rPr>
          <w:noProof/>
        </w:rPr>
        <w:t xml:space="preserve">Rock, Michael T. 2013. "East Asia's Democratic Developmental States and Economic Growth."  </w:t>
      </w:r>
      <w:r w:rsidRPr="00745183">
        <w:rPr>
          <w:i/>
          <w:noProof/>
        </w:rPr>
        <w:t>Journal of East Asian Studies</w:t>
      </w:r>
      <w:r w:rsidRPr="00745183">
        <w:rPr>
          <w:noProof/>
        </w:rPr>
        <w:t xml:space="preserve"> 13:1-34.</w:t>
      </w:r>
    </w:p>
    <w:p w14:paraId="71171014" w14:textId="77777777" w:rsidR="00745183" w:rsidRPr="00745183" w:rsidRDefault="00745183" w:rsidP="00745183">
      <w:pPr>
        <w:pStyle w:val="EndNoteBibliography"/>
        <w:ind w:left="720" w:hanging="720"/>
        <w:rPr>
          <w:noProof/>
        </w:rPr>
      </w:pPr>
      <w:r w:rsidRPr="00745183">
        <w:rPr>
          <w:noProof/>
        </w:rPr>
        <w:t xml:space="preserve">Rodriguez-Garavito, Cesar. 2010. "Ethnicity.gov: Global Governance, Indigenous Peoples, and the Right to Prior Consultation in Social Minefields."  </w:t>
      </w:r>
      <w:r w:rsidRPr="00745183">
        <w:rPr>
          <w:i/>
          <w:noProof/>
        </w:rPr>
        <w:t>Indiana Journal of Global Legal Studies</w:t>
      </w:r>
      <w:r w:rsidRPr="00745183">
        <w:rPr>
          <w:noProof/>
        </w:rPr>
        <w:t xml:space="preserve"> 18 (1).</w:t>
      </w:r>
    </w:p>
    <w:p w14:paraId="1CD0C4E8" w14:textId="77777777" w:rsidR="00745183" w:rsidRPr="00745183" w:rsidRDefault="00745183" w:rsidP="00745183">
      <w:pPr>
        <w:pStyle w:val="EndNoteBibliography"/>
        <w:ind w:left="720" w:hanging="720"/>
        <w:rPr>
          <w:noProof/>
        </w:rPr>
      </w:pPr>
      <w:r w:rsidRPr="00745183">
        <w:rPr>
          <w:noProof/>
        </w:rPr>
        <w:t>Ruggie, John Gerard. 2002. "Taking Embedded Liberalism Global: The Corporate Connection." Canadian Congress of the Social Sciences and Humanities, University of Toronto.</w:t>
      </w:r>
    </w:p>
    <w:p w14:paraId="101EB2A7" w14:textId="77777777" w:rsidR="00745183" w:rsidRPr="00745183" w:rsidRDefault="00745183" w:rsidP="00745183">
      <w:pPr>
        <w:pStyle w:val="EndNoteBibliography"/>
        <w:ind w:left="720" w:hanging="720"/>
        <w:rPr>
          <w:noProof/>
        </w:rPr>
      </w:pPr>
      <w:r w:rsidRPr="00745183">
        <w:rPr>
          <w:noProof/>
        </w:rPr>
        <w:t xml:space="preserve">Sabatier, Paul, and Hank C. Jenkins-Smith. 1993. </w:t>
      </w:r>
      <w:r w:rsidRPr="00745183">
        <w:rPr>
          <w:i/>
          <w:noProof/>
        </w:rPr>
        <w:t>Policy Change and Learning: An Advocacy Coalition Approach</w:t>
      </w:r>
      <w:r w:rsidRPr="00745183">
        <w:rPr>
          <w:noProof/>
        </w:rPr>
        <w:t>. Boulder: Westview Press.</w:t>
      </w:r>
    </w:p>
    <w:p w14:paraId="04B87741" w14:textId="77777777" w:rsidR="00745183" w:rsidRPr="00745183" w:rsidRDefault="00745183" w:rsidP="00745183">
      <w:pPr>
        <w:pStyle w:val="EndNoteBibliography"/>
        <w:ind w:left="720" w:hanging="720"/>
        <w:rPr>
          <w:noProof/>
        </w:rPr>
      </w:pPr>
      <w:r w:rsidRPr="00745183">
        <w:rPr>
          <w:noProof/>
        </w:rPr>
        <w:lastRenderedPageBreak/>
        <w:t xml:space="preserve">Schneckener, Ulrich. 2011. "State Building or New Modes of Governance? The Effects of International Involvement in Areas of Limited Statehood." In </w:t>
      </w:r>
      <w:r w:rsidRPr="00745183">
        <w:rPr>
          <w:i/>
          <w:noProof/>
        </w:rPr>
        <w:t>Governance Without A State: Policies and Politics in Areas of Limited Statehood</w:t>
      </w:r>
      <w:r w:rsidRPr="00745183">
        <w:rPr>
          <w:noProof/>
        </w:rPr>
        <w:t>, edited by Thomas Risse, 232-261. New York: Columbia University Press.</w:t>
      </w:r>
    </w:p>
    <w:p w14:paraId="33C3B023" w14:textId="77777777" w:rsidR="00745183" w:rsidRPr="00745183" w:rsidRDefault="00745183" w:rsidP="00745183">
      <w:pPr>
        <w:pStyle w:val="EndNoteBibliography"/>
        <w:ind w:left="720" w:hanging="720"/>
        <w:rPr>
          <w:noProof/>
        </w:rPr>
      </w:pPr>
      <w:r w:rsidRPr="00745183">
        <w:rPr>
          <w:noProof/>
        </w:rPr>
        <w:t xml:space="preserve">Schoenberger, Laura. 2017. "Struggling against excuses: winning back land in Cambodia."  </w:t>
      </w:r>
      <w:r w:rsidRPr="00745183">
        <w:rPr>
          <w:i/>
          <w:noProof/>
        </w:rPr>
        <w:t>Journal of peasant studies</w:t>
      </w:r>
      <w:r w:rsidRPr="00745183">
        <w:rPr>
          <w:noProof/>
        </w:rPr>
        <w:t xml:space="preserve"> 44 (4):933-953.</w:t>
      </w:r>
    </w:p>
    <w:p w14:paraId="7548F90A" w14:textId="77777777" w:rsidR="00745183" w:rsidRPr="00745183" w:rsidRDefault="00745183" w:rsidP="00745183">
      <w:pPr>
        <w:pStyle w:val="EndNoteBibliography"/>
        <w:ind w:left="720" w:hanging="720"/>
        <w:rPr>
          <w:noProof/>
        </w:rPr>
      </w:pPr>
      <w:r w:rsidRPr="00745183">
        <w:rPr>
          <w:noProof/>
        </w:rPr>
        <w:t>Scotland, Neil  , and Sabine Ludwig. 2002. Deforestation, the Timber Trade and Illegal Logging Paper for EC Workshop on Forest Law Enforcement, Governance and Trade. Brussels: European Commission.</w:t>
      </w:r>
    </w:p>
    <w:p w14:paraId="0B86FC08" w14:textId="77777777" w:rsidR="00745183" w:rsidRPr="00745183" w:rsidRDefault="00745183" w:rsidP="00745183">
      <w:pPr>
        <w:pStyle w:val="EndNoteBibliography"/>
        <w:ind w:left="720" w:hanging="720"/>
        <w:rPr>
          <w:noProof/>
        </w:rPr>
      </w:pPr>
      <w:r w:rsidRPr="00745183">
        <w:rPr>
          <w:noProof/>
        </w:rPr>
        <w:t xml:space="preserve">Scott, James C. 1998. </w:t>
      </w:r>
      <w:r w:rsidRPr="00745183">
        <w:rPr>
          <w:i/>
          <w:noProof/>
        </w:rPr>
        <w:t>Seeing like a state : how certain schemes to improve the human condition have failed</w:t>
      </w:r>
      <w:r w:rsidRPr="00745183">
        <w:rPr>
          <w:noProof/>
        </w:rPr>
        <w:t xml:space="preserve">, </w:t>
      </w:r>
      <w:r w:rsidRPr="00745183">
        <w:rPr>
          <w:i/>
          <w:noProof/>
        </w:rPr>
        <w:t>Yale agrarian studies</w:t>
      </w:r>
      <w:r w:rsidRPr="00745183">
        <w:rPr>
          <w:noProof/>
        </w:rPr>
        <w:t>. New Haven, CT ; London: Yale University Press.</w:t>
      </w:r>
    </w:p>
    <w:p w14:paraId="547F7B13" w14:textId="77777777" w:rsidR="00745183" w:rsidRPr="00745183" w:rsidRDefault="00745183" w:rsidP="00745183">
      <w:pPr>
        <w:pStyle w:val="EndNoteBibliography"/>
        <w:ind w:left="720" w:hanging="720"/>
        <w:rPr>
          <w:noProof/>
        </w:rPr>
      </w:pPr>
      <w:r w:rsidRPr="00745183">
        <w:rPr>
          <w:noProof/>
        </w:rPr>
        <w:t xml:space="preserve">Sikor, Thomas, and Phuc Xuan To. 2011. "Illegal Logging in Vietnam: Lam Tac (Forest Hijackers) in Practice and Talk."  </w:t>
      </w:r>
      <w:r w:rsidRPr="00745183">
        <w:rPr>
          <w:i/>
          <w:noProof/>
        </w:rPr>
        <w:t>Society &amp; Natural Resources</w:t>
      </w:r>
      <w:r w:rsidRPr="00745183">
        <w:rPr>
          <w:noProof/>
        </w:rPr>
        <w:t xml:space="preserve"> 24 (7):688-701.</w:t>
      </w:r>
    </w:p>
    <w:p w14:paraId="39A15C46" w14:textId="77777777" w:rsidR="00745183" w:rsidRPr="00745183" w:rsidRDefault="00745183" w:rsidP="00745183">
      <w:pPr>
        <w:pStyle w:val="EndNoteBibliography"/>
        <w:ind w:left="720" w:hanging="720"/>
        <w:rPr>
          <w:noProof/>
        </w:rPr>
      </w:pPr>
      <w:r w:rsidRPr="00745183">
        <w:rPr>
          <w:noProof/>
        </w:rPr>
        <w:t xml:space="preserve">Sothan, Seng. 2018. "Foreign aid and economic growth: evidence from Cambodia."  </w:t>
      </w:r>
      <w:r w:rsidRPr="00745183">
        <w:rPr>
          <w:i/>
          <w:noProof/>
        </w:rPr>
        <w:t>The Journal of International Trade &amp; Economic Development: An International and Comparative Review</w:t>
      </w:r>
      <w:r w:rsidRPr="00745183">
        <w:rPr>
          <w:noProof/>
        </w:rPr>
        <w:t xml:space="preserve"> 27 (2).</w:t>
      </w:r>
    </w:p>
    <w:p w14:paraId="7E5DB122" w14:textId="77777777" w:rsidR="00745183" w:rsidRPr="00745183" w:rsidRDefault="00745183" w:rsidP="00745183">
      <w:pPr>
        <w:pStyle w:val="EndNoteBibliography"/>
        <w:ind w:left="720" w:hanging="720"/>
        <w:rPr>
          <w:noProof/>
        </w:rPr>
      </w:pPr>
      <w:r w:rsidRPr="00745183">
        <w:rPr>
          <w:noProof/>
        </w:rPr>
        <w:t>The World Bank. 2009. Roots for Good Forest Outcomes: An Analytical Framework for Governance Reforms. The World Bank.</w:t>
      </w:r>
    </w:p>
    <w:p w14:paraId="6B615F08" w14:textId="77777777" w:rsidR="00745183" w:rsidRPr="00745183" w:rsidRDefault="00745183" w:rsidP="00745183">
      <w:pPr>
        <w:pStyle w:val="EndNoteBibliography"/>
        <w:ind w:left="720" w:hanging="720"/>
        <w:rPr>
          <w:noProof/>
        </w:rPr>
      </w:pPr>
      <w:r w:rsidRPr="00745183">
        <w:rPr>
          <w:noProof/>
        </w:rPr>
        <w:t xml:space="preserve">The World Bank. 2017. Demand for Good Governance Project: Cambodia. In </w:t>
      </w:r>
      <w:r w:rsidRPr="00745183">
        <w:rPr>
          <w:i/>
          <w:noProof/>
        </w:rPr>
        <w:t>Financial, Private Sector, and Sustainable Development</w:t>
      </w:r>
      <w:r w:rsidRPr="00745183">
        <w:rPr>
          <w:noProof/>
        </w:rPr>
        <w:t>: The World Bank.</w:t>
      </w:r>
    </w:p>
    <w:p w14:paraId="1187B583" w14:textId="77777777" w:rsidR="00745183" w:rsidRPr="00745183" w:rsidRDefault="00745183" w:rsidP="00745183">
      <w:pPr>
        <w:pStyle w:val="EndNoteBibliography"/>
        <w:ind w:left="720" w:hanging="720"/>
        <w:rPr>
          <w:noProof/>
        </w:rPr>
      </w:pPr>
      <w:r w:rsidRPr="00745183">
        <w:rPr>
          <w:noProof/>
        </w:rPr>
        <w:t xml:space="preserve">The World Bank. Not dated. Beneficiary and Third Party Monitoring of District Services: Enhancing the performance of One Window Service Offices through monitoring and awareness building. In </w:t>
      </w:r>
      <w:r w:rsidRPr="00745183">
        <w:rPr>
          <w:i/>
          <w:noProof/>
        </w:rPr>
        <w:t xml:space="preserve">Demand for Good Governance Project: Cambodia: </w:t>
      </w:r>
      <w:r w:rsidRPr="00745183">
        <w:rPr>
          <w:noProof/>
        </w:rPr>
        <w:t>: The World Bank.</w:t>
      </w:r>
    </w:p>
    <w:p w14:paraId="1E4B22F5" w14:textId="77777777" w:rsidR="00745183" w:rsidRPr="00745183" w:rsidRDefault="00745183" w:rsidP="00745183">
      <w:pPr>
        <w:pStyle w:val="EndNoteBibliography"/>
        <w:ind w:left="720" w:hanging="720"/>
        <w:rPr>
          <w:noProof/>
        </w:rPr>
      </w:pPr>
      <w:r w:rsidRPr="00745183">
        <w:rPr>
          <w:noProof/>
        </w:rPr>
        <w:t>Toyne, Paul, Cliona O'Brien, and Rod Nelson. 2002. The timber footprint of the G8 and China: Making the case for green procurment by government. Gland, Switzerland: WWF International.</w:t>
      </w:r>
    </w:p>
    <w:p w14:paraId="4388C59B" w14:textId="77777777" w:rsidR="00745183" w:rsidRPr="00745183" w:rsidRDefault="00745183" w:rsidP="00745183">
      <w:pPr>
        <w:pStyle w:val="EndNoteBibliography"/>
        <w:ind w:left="720" w:hanging="720"/>
        <w:rPr>
          <w:noProof/>
        </w:rPr>
      </w:pPr>
      <w:r w:rsidRPr="00745183">
        <w:rPr>
          <w:noProof/>
        </w:rPr>
        <w:t xml:space="preserve">Transparency International. 2017. "Corruption perceptions index 2017." Transparency International. </w:t>
      </w:r>
      <w:hyperlink r:id="rId20" w:history="1">
        <w:r w:rsidRPr="00745183">
          <w:rPr>
            <w:rStyle w:val="Hyperlink"/>
            <w:noProof/>
          </w:rPr>
          <w:t>https://www.transparency.org/news/feature/corruption_perceptions_index_2017</w:t>
        </w:r>
      </w:hyperlink>
      <w:r w:rsidRPr="00745183">
        <w:rPr>
          <w:noProof/>
        </w:rPr>
        <w:t>.</w:t>
      </w:r>
    </w:p>
    <w:p w14:paraId="7111926A" w14:textId="77777777" w:rsidR="00745183" w:rsidRPr="00745183" w:rsidRDefault="00745183" w:rsidP="00745183">
      <w:pPr>
        <w:pStyle w:val="EndNoteBibliography"/>
        <w:ind w:left="720" w:hanging="720"/>
        <w:rPr>
          <w:noProof/>
        </w:rPr>
      </w:pPr>
      <w:r w:rsidRPr="00745183">
        <w:rPr>
          <w:noProof/>
        </w:rPr>
        <w:t xml:space="preserve">Tribe, Laurence H. 1972. "Policy Science : Analysis or Ideology?"  </w:t>
      </w:r>
      <w:r w:rsidRPr="00745183">
        <w:rPr>
          <w:i/>
          <w:noProof/>
        </w:rPr>
        <w:t>Philosophy &amp; Public Affairs</w:t>
      </w:r>
      <w:r w:rsidRPr="00745183">
        <w:rPr>
          <w:noProof/>
        </w:rPr>
        <w:t xml:space="preserve"> 2 (1):66--110.</w:t>
      </w:r>
    </w:p>
    <w:p w14:paraId="4A2AD4CF" w14:textId="77777777" w:rsidR="00745183" w:rsidRPr="00745183" w:rsidRDefault="00745183" w:rsidP="00745183">
      <w:pPr>
        <w:pStyle w:val="EndNoteBibliography"/>
        <w:ind w:left="720" w:hanging="720"/>
        <w:rPr>
          <w:noProof/>
        </w:rPr>
      </w:pPr>
      <w:r w:rsidRPr="00745183">
        <w:rPr>
          <w:noProof/>
        </w:rPr>
        <w:t>Tucker, Wil. 2015. Lifting the Veil: Deforestation Disguised as Agriculture in Cambodia. Washington, DC: Forest Trends, UK Aid.</w:t>
      </w:r>
    </w:p>
    <w:p w14:paraId="6832DD0B" w14:textId="77777777" w:rsidR="00745183" w:rsidRPr="00745183" w:rsidRDefault="00745183" w:rsidP="00745183">
      <w:pPr>
        <w:pStyle w:val="EndNoteBibliography"/>
        <w:ind w:left="720" w:hanging="720"/>
        <w:rPr>
          <w:noProof/>
        </w:rPr>
      </w:pPr>
      <w:r w:rsidRPr="00745183">
        <w:rPr>
          <w:noProof/>
        </w:rPr>
        <w:t xml:space="preserve">Turner, R. K., J. Paavola, P. Cooper, S. Farber, V. Jessamy, and S. Georgiou. 2003. "Valuing nature: lessons learned and future research directions."  </w:t>
      </w:r>
      <w:r w:rsidRPr="00745183">
        <w:rPr>
          <w:i/>
          <w:noProof/>
        </w:rPr>
        <w:t>Ecological Economics</w:t>
      </w:r>
      <w:r w:rsidRPr="00745183">
        <w:rPr>
          <w:noProof/>
        </w:rPr>
        <w:t xml:space="preserve"> 46 (3):493-510.</w:t>
      </w:r>
    </w:p>
    <w:p w14:paraId="0256D2A8" w14:textId="77777777" w:rsidR="00745183" w:rsidRPr="00745183" w:rsidRDefault="00745183" w:rsidP="00745183">
      <w:pPr>
        <w:pStyle w:val="EndNoteBibliography"/>
        <w:ind w:left="720" w:hanging="720"/>
        <w:rPr>
          <w:noProof/>
        </w:rPr>
      </w:pPr>
      <w:r w:rsidRPr="00745183">
        <w:rPr>
          <w:noProof/>
        </w:rPr>
        <w:t>Turton, Cate. 2004. Livelihoods and forest resources. edited by The Forest Sector in Cambodia. Phnom Penh.</w:t>
      </w:r>
    </w:p>
    <w:p w14:paraId="57DC1A79" w14:textId="77777777" w:rsidR="00745183" w:rsidRPr="00745183" w:rsidRDefault="00745183" w:rsidP="00745183">
      <w:pPr>
        <w:pStyle w:val="EndNoteBibliography"/>
        <w:ind w:left="720" w:hanging="720"/>
        <w:rPr>
          <w:noProof/>
        </w:rPr>
      </w:pPr>
      <w:r w:rsidRPr="00745183">
        <w:rPr>
          <w:noProof/>
        </w:rPr>
        <w:t xml:space="preserve">Un, Kheang  , and Sobunthoeun  So. 2009. "Politics of Natural Resource Use in Cambodia."  </w:t>
      </w:r>
      <w:r w:rsidRPr="00745183">
        <w:rPr>
          <w:i/>
          <w:noProof/>
        </w:rPr>
        <w:t>Asian Affairs</w:t>
      </w:r>
      <w:r w:rsidRPr="00745183">
        <w:rPr>
          <w:noProof/>
        </w:rPr>
        <w:t>:123-138.</w:t>
      </w:r>
    </w:p>
    <w:p w14:paraId="31F06A94" w14:textId="77777777" w:rsidR="00745183" w:rsidRPr="00745183" w:rsidRDefault="00745183" w:rsidP="00745183">
      <w:pPr>
        <w:pStyle w:val="EndNoteBibliography"/>
        <w:ind w:left="720" w:hanging="720"/>
        <w:rPr>
          <w:noProof/>
        </w:rPr>
      </w:pPr>
      <w:r w:rsidRPr="00745183">
        <w:rPr>
          <w:noProof/>
        </w:rPr>
        <w:t>Un, Redd. 2010. National Programme Document - Cambodia. UN-REDD.</w:t>
      </w:r>
    </w:p>
    <w:p w14:paraId="6F357958" w14:textId="77777777" w:rsidR="00745183" w:rsidRPr="00745183" w:rsidRDefault="00745183" w:rsidP="00745183">
      <w:pPr>
        <w:pStyle w:val="EndNoteBibliography"/>
        <w:ind w:left="720" w:hanging="720"/>
        <w:rPr>
          <w:noProof/>
        </w:rPr>
      </w:pPr>
      <w:r w:rsidRPr="00745183">
        <w:rPr>
          <w:noProof/>
        </w:rPr>
        <w:t>UNGA. 1992. Report of the United Nations Conference on Environment and Development -- Annex III: Non-Legally Binding Authoritative Statement of Principles for a Global Consensus on the Management, Conservation, and Sustainable Development of All Types of Forests. Geneva: United Nations.</w:t>
      </w:r>
    </w:p>
    <w:p w14:paraId="717D0D0B" w14:textId="77777777" w:rsidR="00745183" w:rsidRPr="00745183" w:rsidRDefault="00745183" w:rsidP="00745183">
      <w:pPr>
        <w:pStyle w:val="EndNoteBibliography"/>
        <w:ind w:left="720" w:hanging="720"/>
        <w:rPr>
          <w:noProof/>
        </w:rPr>
      </w:pPr>
      <w:r w:rsidRPr="00745183">
        <w:rPr>
          <w:noProof/>
        </w:rPr>
        <w:t xml:space="preserve">USDA. 2013. "Lacey Act." United States Department of Agriculture </w:t>
      </w:r>
    </w:p>
    <w:p w14:paraId="656A445F" w14:textId="77777777" w:rsidR="00745183" w:rsidRPr="00745183" w:rsidRDefault="00745183" w:rsidP="00745183">
      <w:pPr>
        <w:pStyle w:val="EndNoteBibliography"/>
        <w:ind w:left="720" w:hanging="720"/>
        <w:rPr>
          <w:noProof/>
        </w:rPr>
      </w:pPr>
      <w:r w:rsidRPr="00745183">
        <w:rPr>
          <w:noProof/>
        </w:rPr>
        <w:t xml:space="preserve">Animal and Plant Health Inspection Service, Last Modified November 15, 2013, accessed 28th November. </w:t>
      </w:r>
      <w:hyperlink r:id="rId21" w:history="1">
        <w:r w:rsidRPr="00745183">
          <w:rPr>
            <w:rStyle w:val="Hyperlink"/>
            <w:noProof/>
          </w:rPr>
          <w:t>http://www.aphis.usda.gov/plant_health/lacey_act/index.shtml</w:t>
        </w:r>
      </w:hyperlink>
      <w:r w:rsidRPr="00745183">
        <w:rPr>
          <w:noProof/>
        </w:rPr>
        <w:t>.</w:t>
      </w:r>
    </w:p>
    <w:p w14:paraId="38CDE793" w14:textId="77777777" w:rsidR="00745183" w:rsidRPr="00745183" w:rsidRDefault="00745183" w:rsidP="00745183">
      <w:pPr>
        <w:pStyle w:val="EndNoteBibliography"/>
        <w:ind w:left="720" w:hanging="720"/>
        <w:rPr>
          <w:noProof/>
        </w:rPr>
      </w:pPr>
      <w:r w:rsidRPr="00745183">
        <w:rPr>
          <w:noProof/>
        </w:rPr>
        <w:t xml:space="preserve">VOA Cambodia. 2013. "Cambodians Continue to Feel the Pain of Economic Growth, Inequality: Cambodia was categorized as a least developed nation until several years ago." </w:t>
      </w:r>
      <w:r w:rsidRPr="00745183">
        <w:rPr>
          <w:i/>
          <w:noProof/>
        </w:rPr>
        <w:t>The Cambodia Daily</w:t>
      </w:r>
      <w:r w:rsidRPr="00745183">
        <w:rPr>
          <w:noProof/>
        </w:rPr>
        <w:t xml:space="preserve">, March. </w:t>
      </w:r>
      <w:hyperlink r:id="rId22" w:history="1">
        <w:r w:rsidRPr="00745183">
          <w:rPr>
            <w:rStyle w:val="Hyperlink"/>
            <w:noProof/>
          </w:rPr>
          <w:t>https://www.voacambodia.com/a/cambodians-continue-to-feel-the-pain-of-economic-growth-inequality/4499181.html</w:t>
        </w:r>
      </w:hyperlink>
      <w:r w:rsidRPr="00745183">
        <w:rPr>
          <w:noProof/>
        </w:rPr>
        <w:t>.</w:t>
      </w:r>
    </w:p>
    <w:p w14:paraId="4E39BDEE" w14:textId="77777777" w:rsidR="00745183" w:rsidRPr="00745183" w:rsidRDefault="00745183" w:rsidP="00745183">
      <w:pPr>
        <w:pStyle w:val="EndNoteBibliography"/>
        <w:ind w:left="720" w:hanging="720"/>
        <w:rPr>
          <w:noProof/>
        </w:rPr>
      </w:pPr>
      <w:r w:rsidRPr="00745183">
        <w:rPr>
          <w:noProof/>
        </w:rPr>
        <w:t xml:space="preserve">Wiersum, K. F., and Danielle van Oijen. 2010. </w:t>
      </w:r>
      <w:r w:rsidRPr="00745183">
        <w:rPr>
          <w:i/>
          <w:noProof/>
        </w:rPr>
        <w:t>Implementing FLEGT : impacts on local people</w:t>
      </w:r>
      <w:r w:rsidRPr="00745183">
        <w:rPr>
          <w:noProof/>
        </w:rPr>
        <w:t>. Wageningen: Wageningen University and Research Centre.</w:t>
      </w:r>
    </w:p>
    <w:p w14:paraId="183830E6" w14:textId="77777777" w:rsidR="00745183" w:rsidRPr="00745183" w:rsidRDefault="00745183" w:rsidP="00745183">
      <w:pPr>
        <w:pStyle w:val="EndNoteBibliography"/>
        <w:ind w:left="720" w:hanging="720"/>
        <w:rPr>
          <w:noProof/>
        </w:rPr>
      </w:pPr>
      <w:r w:rsidRPr="00745183">
        <w:rPr>
          <w:noProof/>
        </w:rPr>
        <w:lastRenderedPageBreak/>
        <w:t xml:space="preserve">World Bank. 2004. </w:t>
      </w:r>
      <w:r w:rsidRPr="00745183">
        <w:rPr>
          <w:i/>
          <w:noProof/>
        </w:rPr>
        <w:t>Cambodia at the crossroads : strengthening accountability to reduce poverty</w:t>
      </w:r>
      <w:r w:rsidRPr="00745183">
        <w:rPr>
          <w:noProof/>
        </w:rPr>
        <w:t>. Bhnam BeÃ±: World Bank.</w:t>
      </w:r>
    </w:p>
    <w:p w14:paraId="3EB8AE70" w14:textId="77777777" w:rsidR="00745183" w:rsidRPr="00745183" w:rsidRDefault="00745183" w:rsidP="00745183">
      <w:pPr>
        <w:pStyle w:val="EndNoteBibliography"/>
        <w:ind w:left="720" w:hanging="720"/>
        <w:rPr>
          <w:noProof/>
        </w:rPr>
      </w:pPr>
      <w:r w:rsidRPr="00745183">
        <w:rPr>
          <w:noProof/>
        </w:rPr>
        <w:t>World Bank. 2005. Governments Commit To Action on Forest Law Enforcement And Governance In Europe and North Asia. St Petersburg, Russia: World Bank.</w:t>
      </w:r>
    </w:p>
    <w:p w14:paraId="4E08D215" w14:textId="77777777" w:rsidR="00745183" w:rsidRPr="00745183" w:rsidRDefault="00745183" w:rsidP="00745183">
      <w:pPr>
        <w:pStyle w:val="EndNoteBibliography"/>
        <w:ind w:left="720" w:hanging="720"/>
        <w:rPr>
          <w:noProof/>
        </w:rPr>
      </w:pPr>
      <w:r w:rsidRPr="00745183">
        <w:rPr>
          <w:noProof/>
        </w:rPr>
        <w:t>World Bank. 2018a. Cambodia Recent Economic Development and Outlook. Phnom Penh: World Bank.</w:t>
      </w:r>
    </w:p>
    <w:p w14:paraId="43704FD6" w14:textId="77777777" w:rsidR="00745183" w:rsidRPr="00745183" w:rsidRDefault="00745183" w:rsidP="00745183">
      <w:pPr>
        <w:pStyle w:val="EndNoteBibliography"/>
        <w:ind w:left="720" w:hanging="720"/>
        <w:rPr>
          <w:noProof/>
        </w:rPr>
      </w:pPr>
      <w:r w:rsidRPr="00745183">
        <w:rPr>
          <w:noProof/>
        </w:rPr>
        <w:t>World Bank. 2018b. High Growth in Cambodia Expected to Continue: World Bank.</w:t>
      </w:r>
    </w:p>
    <w:p w14:paraId="46B3A746" w14:textId="77777777" w:rsidR="00745183" w:rsidRPr="00745183" w:rsidRDefault="00745183" w:rsidP="00745183">
      <w:pPr>
        <w:pStyle w:val="EndNoteBibliography"/>
        <w:ind w:left="720" w:hanging="720"/>
        <w:rPr>
          <w:noProof/>
        </w:rPr>
      </w:pPr>
      <w:r w:rsidRPr="00745183">
        <w:rPr>
          <w:noProof/>
        </w:rPr>
        <w:t xml:space="preserve">World Bank. 2018c. "The World Bank In Cambodia: Cambodia is increasingly integrating with the region and has enjoyed a decade of macroeconomic stability and growth, however, its progress in meeting the Millennium Development Goals is uneven. ." accessed December 21. </w:t>
      </w:r>
      <w:hyperlink r:id="rId23" w:history="1">
        <w:r w:rsidRPr="00745183">
          <w:rPr>
            <w:rStyle w:val="Hyperlink"/>
            <w:noProof/>
          </w:rPr>
          <w:t>https://www.worldbank.org/en/country/cambodia/overview</w:t>
        </w:r>
      </w:hyperlink>
      <w:r w:rsidRPr="00745183">
        <w:rPr>
          <w:noProof/>
        </w:rPr>
        <w:t>.</w:t>
      </w:r>
    </w:p>
    <w:p w14:paraId="7524FCCC" w14:textId="77777777" w:rsidR="00745183" w:rsidRPr="00745183" w:rsidRDefault="00745183" w:rsidP="00745183">
      <w:pPr>
        <w:pStyle w:val="EndNoteBibliography"/>
        <w:ind w:left="720" w:hanging="720"/>
        <w:rPr>
          <w:noProof/>
        </w:rPr>
      </w:pPr>
      <w:r w:rsidRPr="00745183">
        <w:rPr>
          <w:noProof/>
        </w:rPr>
        <w:t>Yeang, Donald. 2010. "Tenure Rights and Benefit Sharing Arrangements for REDD: A Case Study of Two REDD Pilot Projects in Cambodia."   (August).</w:t>
      </w:r>
    </w:p>
    <w:p w14:paraId="27030C2E" w14:textId="77777777" w:rsidR="00606B57" w:rsidRPr="00010580" w:rsidRDefault="00606B57" w:rsidP="00BD4926">
      <w:pPr>
        <w:contextualSpacing/>
        <w:mirrorIndents/>
        <w:rPr>
          <w:sz w:val="22"/>
          <w:szCs w:val="22"/>
        </w:rPr>
      </w:pPr>
      <w:r w:rsidRPr="00010580">
        <w:rPr>
          <w:sz w:val="22"/>
          <w:szCs w:val="22"/>
        </w:rPr>
        <w:fldChar w:fldCharType="end"/>
      </w:r>
    </w:p>
    <w:p w14:paraId="3AF7141B" w14:textId="77777777" w:rsidR="00606B57" w:rsidRPr="003021A0" w:rsidRDefault="00606B57" w:rsidP="005028EA">
      <w:pPr>
        <w:spacing w:line="360" w:lineRule="auto"/>
        <w:rPr>
          <w:b/>
          <w:bCs/>
        </w:rPr>
      </w:pPr>
      <w:r w:rsidRPr="00010580">
        <w:rPr>
          <w:b/>
          <w:bCs/>
          <w:sz w:val="22"/>
          <w:szCs w:val="22"/>
        </w:rPr>
        <w:t>Endnotes</w:t>
      </w:r>
    </w:p>
    <w:p w14:paraId="33CB3005" w14:textId="77777777" w:rsidR="00C9484C" w:rsidRDefault="00C9484C" w:rsidP="005028EA">
      <w:pPr>
        <w:spacing w:line="360" w:lineRule="auto"/>
      </w:pPr>
    </w:p>
    <w:sectPr w:rsidR="00C9484C" w:rsidSect="00CD35E9">
      <w:footerReference w:type="default" r:id="rId24"/>
      <w:endnotePr>
        <w:numFmt w:val="decimal"/>
      </w:end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0" w:author="Iben Nathan" w:date="2019-03-02T12:06:00Z" w:initials="IN">
    <w:p w14:paraId="1E234101" w14:textId="77777777" w:rsidR="007F3F51" w:rsidRDefault="007F3F51">
      <w:pPr>
        <w:pStyle w:val="CommentText"/>
      </w:pPr>
      <w:r>
        <w:rPr>
          <w:rStyle w:val="CommentReference"/>
        </w:rPr>
        <w:annotationRef/>
      </w:r>
      <w:r>
        <w:t>Policy tools, mechanisms, interventions?</w:t>
      </w:r>
    </w:p>
  </w:comment>
  <w:comment w:id="32" w:author="Iben Nathan" w:date="2019-03-02T12:08:00Z" w:initials="IN">
    <w:p w14:paraId="49817E5E" w14:textId="77777777" w:rsidR="007F3F51" w:rsidRDefault="007F3F51">
      <w:pPr>
        <w:pStyle w:val="CommentText"/>
      </w:pPr>
      <w:r>
        <w:rPr>
          <w:rStyle w:val="CommentReference"/>
        </w:rPr>
        <w:annotationRef/>
      </w:r>
      <w:r>
        <w:t>I will have to insert the references in the right place in the final version</w:t>
      </w:r>
    </w:p>
  </w:comment>
  <w:comment w:id="34" w:author="Iben Nathan" w:date="2019-03-02T12:09:00Z" w:initials="IN">
    <w:p w14:paraId="07D9CAC9" w14:textId="77777777" w:rsidR="007F3F51" w:rsidRDefault="007F3F51">
      <w:pPr>
        <w:pStyle w:val="CommentText"/>
        <w:rPr>
          <w:rFonts w:ascii="Verdana" w:hAnsi="Verdana"/>
          <w:color w:val="222222"/>
          <w:sz w:val="23"/>
          <w:szCs w:val="23"/>
          <w:shd w:val="clear" w:color="auto" w:fill="FFFFFF"/>
        </w:rPr>
      </w:pPr>
      <w:r>
        <w:rPr>
          <w:rStyle w:val="CommentReference"/>
        </w:rPr>
        <w:annotationRef/>
      </w:r>
      <w:r>
        <w:rPr>
          <w:rFonts w:ascii="Verdana" w:hAnsi="Verdana"/>
          <w:color w:val="222222"/>
          <w:sz w:val="23"/>
          <w:szCs w:val="23"/>
          <w:shd w:val="clear" w:color="auto" w:fill="FFFFFF"/>
        </w:rPr>
        <w:t>It does not make sense to trace UN role back to Khmer rouge and Vietnamese occupation since it came after. It might be useful for you to take a quick glance at this time line for Cambodian history:</w:t>
      </w:r>
    </w:p>
    <w:p w14:paraId="494528BB" w14:textId="77777777" w:rsidR="007F3F51" w:rsidRDefault="007F3F51">
      <w:pPr>
        <w:pStyle w:val="CommentText"/>
        <w:rPr>
          <w:rFonts w:ascii="Verdana" w:hAnsi="Verdana"/>
          <w:color w:val="222222"/>
          <w:sz w:val="23"/>
          <w:szCs w:val="23"/>
          <w:shd w:val="clear" w:color="auto" w:fill="FFFFFF"/>
        </w:rPr>
      </w:pPr>
    </w:p>
    <w:p w14:paraId="7D38721C" w14:textId="77777777" w:rsidR="007F3F51" w:rsidRDefault="007F3F51" w:rsidP="00C27615">
      <w:pPr>
        <w:pStyle w:val="ListBullet"/>
      </w:pPr>
      <w:r>
        <w:t xml:space="preserve">First came the Khmer Rouge genocide in 1975-79 where all the country’s infrastructure were destroyed intellectuals and many other people were killed approximately 1.8 million out of 7 million population. </w:t>
      </w:r>
    </w:p>
    <w:p w14:paraId="797E96C0" w14:textId="77777777" w:rsidR="007F3F51" w:rsidRDefault="007F3F51" w:rsidP="00C27615">
      <w:pPr>
        <w:pStyle w:val="ListBullet"/>
      </w:pPr>
      <w:r>
        <w:t>T</w:t>
      </w:r>
      <w:r w:rsidRPr="00970CBE">
        <w:rPr>
          <w:i/>
        </w:rPr>
        <w:t>he</w:t>
      </w:r>
      <w:r>
        <w:rPr>
          <w:i/>
        </w:rPr>
        <w:t>reafter</w:t>
      </w:r>
      <w:r>
        <w:t xml:space="preserve"> came the Vietnamese occupation (1979-1991). </w:t>
      </w:r>
    </w:p>
    <w:p w14:paraId="086A4A40" w14:textId="77777777" w:rsidR="007F3F51" w:rsidRDefault="007F3F51" w:rsidP="00F336F3">
      <w:pPr>
        <w:pStyle w:val="ListBullet"/>
      </w:pPr>
      <w:r>
        <w:t>Only T</w:t>
      </w:r>
      <w:r w:rsidRPr="00273C09">
        <w:rPr>
          <w:i/>
        </w:rPr>
        <w:t xml:space="preserve">hen </w:t>
      </w:r>
      <w:r>
        <w:t xml:space="preserve">came the negotiations in Paris over Cambodia’s independence (1989-91) and the United Nations Transitional Authority in Cambodia (UNTAC) (1991-1993) working out first Cambodian Constitution which was democratic and based on liberal economy (enacted in 1993). </w:t>
      </w:r>
    </w:p>
    <w:p w14:paraId="70AF2E85" w14:textId="77777777" w:rsidR="007F3F51" w:rsidRDefault="007F3F51" w:rsidP="00F336F3">
      <w:pPr>
        <w:pStyle w:val="ListBullet"/>
      </w:pPr>
      <w:r>
        <w:t>Then came the first democratic elections in 1993</w:t>
      </w:r>
    </w:p>
    <w:p w14:paraId="0B98AA24" w14:textId="77777777" w:rsidR="007F3F51" w:rsidRDefault="007F3F51" w:rsidP="00F336F3">
      <w:pPr>
        <w:pStyle w:val="ListBullet"/>
      </w:pPr>
      <w:r>
        <w:t xml:space="preserve"> All through the 1990s, there were remaining Khmer Rouge factions hiding in dense forest in different parts of Cambodia! This made it necessary for Cambodia to have a strong military at the time. </w:t>
      </w:r>
    </w:p>
    <w:p w14:paraId="7AC3EA6F" w14:textId="77777777" w:rsidR="007F3F51" w:rsidRDefault="007F3F51">
      <w:pPr>
        <w:pStyle w:val="CommentText"/>
      </w:pPr>
    </w:p>
    <w:p w14:paraId="4905AFD7" w14:textId="77777777" w:rsidR="007F3F51" w:rsidRPr="00C27615" w:rsidRDefault="007F3F51" w:rsidP="00C27615">
      <w:pPr>
        <w:pStyle w:val="CommentText"/>
        <w:rPr>
          <w:rFonts w:cstheme="minorHAnsi"/>
          <w:color w:val="222222"/>
          <w:sz w:val="16"/>
          <w:szCs w:val="16"/>
          <w:shd w:val="clear" w:color="auto" w:fill="FFFFFF"/>
        </w:rPr>
      </w:pPr>
      <w:r>
        <w:t>(</w:t>
      </w:r>
      <w:r>
        <w:rPr>
          <w:rFonts w:cstheme="minorHAnsi"/>
          <w:color w:val="222222"/>
          <w:shd w:val="clear" w:color="auto" w:fill="FFFFFF"/>
        </w:rPr>
        <w:t xml:space="preserve">Cambodia’s past is very chaotic also further back in time. The country has been a French protectorate. Under the second world war it was attacked by Thailand and occupied by the Japanese for a short while, </w:t>
      </w:r>
      <w:r w:rsidRPr="00C27615">
        <w:rPr>
          <w:rFonts w:cstheme="minorHAnsi"/>
          <w:color w:val="222222"/>
          <w:sz w:val="16"/>
          <w:szCs w:val="16"/>
          <w:shd w:val="clear" w:color="auto" w:fill="FFFFFF"/>
        </w:rPr>
        <w:t xml:space="preserve">and by France again. Cambodia became (more or less) independent from France on November 9, 1953. </w:t>
      </w:r>
      <w:r>
        <w:rPr>
          <w:rFonts w:cstheme="minorHAnsi"/>
          <w:color w:val="222222"/>
          <w:sz w:val="16"/>
          <w:szCs w:val="16"/>
          <w:shd w:val="clear" w:color="auto" w:fill="FFFFFF"/>
        </w:rPr>
        <w:t xml:space="preserve">During the Vietnam War, </w:t>
      </w:r>
      <w:r w:rsidRPr="00C27615">
        <w:rPr>
          <w:rFonts w:ascii="Arial" w:hAnsi="Arial" w:cs="Arial"/>
          <w:color w:val="222222"/>
          <w:sz w:val="16"/>
          <w:szCs w:val="16"/>
          <w:shd w:val="clear" w:color="auto" w:fill="FFFFFF"/>
        </w:rPr>
        <w:t xml:space="preserve">parts of </w:t>
      </w:r>
      <w:r w:rsidRPr="00C27615">
        <w:rPr>
          <w:rFonts w:cstheme="minorHAnsi"/>
          <w:color w:val="222222"/>
          <w:sz w:val="16"/>
          <w:szCs w:val="16"/>
          <w:shd w:val="clear" w:color="auto" w:fill="FFFFFF"/>
        </w:rPr>
        <w:t xml:space="preserve">Cambodia's eastern provinces were serving as bases for North Vietnamese Army, and therefore made </w:t>
      </w:r>
      <w:r>
        <w:rPr>
          <w:rFonts w:cstheme="minorHAnsi"/>
          <w:color w:val="222222"/>
          <w:sz w:val="16"/>
          <w:szCs w:val="16"/>
          <w:shd w:val="clear" w:color="auto" w:fill="FFFFFF"/>
        </w:rPr>
        <w:t xml:space="preserve">Cambodia </w:t>
      </w:r>
      <w:r w:rsidRPr="00C27615">
        <w:rPr>
          <w:rFonts w:cstheme="minorHAnsi"/>
          <w:color w:val="222222"/>
          <w:sz w:val="16"/>
          <w:szCs w:val="16"/>
          <w:shd w:val="clear" w:color="auto" w:fill="FFFFFF"/>
        </w:rPr>
        <w:t xml:space="preserve">target for </w:t>
      </w:r>
      <w:r>
        <w:rPr>
          <w:rFonts w:cstheme="minorHAnsi"/>
          <w:color w:val="222222"/>
          <w:sz w:val="16"/>
          <w:szCs w:val="16"/>
          <w:shd w:val="clear" w:color="auto" w:fill="FFFFFF"/>
        </w:rPr>
        <w:t xml:space="preserve">serious </w:t>
      </w:r>
      <w:r w:rsidRPr="00C27615">
        <w:rPr>
          <w:rFonts w:cstheme="minorHAnsi"/>
          <w:color w:val="222222"/>
          <w:sz w:val="16"/>
          <w:szCs w:val="16"/>
          <w:shd w:val="clear" w:color="auto" w:fill="FFFFFF"/>
        </w:rPr>
        <w:t>US bombings during the Vietnamese War.</w:t>
      </w:r>
      <w:r w:rsidRPr="00C27615">
        <w:rPr>
          <w:rFonts w:ascii="Arial" w:hAnsi="Arial" w:cs="Arial"/>
          <w:color w:val="222222"/>
          <w:sz w:val="16"/>
          <w:szCs w:val="16"/>
          <w:shd w:val="clear" w:color="auto" w:fill="FFFFFF"/>
        </w:rPr>
        <w:t xml:space="preserve"> </w:t>
      </w:r>
      <w:r>
        <w:rPr>
          <w:rFonts w:ascii="Arial" w:hAnsi="Arial" w:cs="Arial"/>
          <w:color w:val="222222"/>
          <w:sz w:val="16"/>
          <w:szCs w:val="16"/>
          <w:shd w:val="clear" w:color="auto" w:fill="FFFFFF"/>
        </w:rPr>
        <w:t xml:space="preserve">Destabilization made it possible for the Chinese ideology inspired Khmer rouge movement to grow. </w:t>
      </w:r>
    </w:p>
    <w:p w14:paraId="7A37AD55" w14:textId="77777777" w:rsidR="007F3F51" w:rsidRPr="009251C3" w:rsidRDefault="007F3F51" w:rsidP="00C27615">
      <w:pPr>
        <w:pStyle w:val="CommentText"/>
        <w:rPr>
          <w:rFonts w:cstheme="minorHAnsi"/>
        </w:rPr>
      </w:pPr>
    </w:p>
    <w:p w14:paraId="45019B1A" w14:textId="77777777" w:rsidR="007F3F51" w:rsidRPr="00970CBE" w:rsidRDefault="007F3F51">
      <w:pPr>
        <w:pStyle w:val="CommentText"/>
      </w:pPr>
    </w:p>
  </w:comment>
  <w:comment w:id="37" w:author="Iben Nathan" w:date="2019-03-02T12:44:00Z" w:initials="IN">
    <w:p w14:paraId="69A80CC9" w14:textId="77777777" w:rsidR="007F3F51" w:rsidRDefault="007F3F51">
      <w:pPr>
        <w:pStyle w:val="CommentText"/>
      </w:pPr>
      <w:r>
        <w:rPr>
          <w:rStyle w:val="CommentReference"/>
        </w:rPr>
        <w:annotationRef/>
      </w:r>
      <w:r>
        <w:t xml:space="preserve">Actually, the French tried the same further back in time. </w:t>
      </w:r>
    </w:p>
  </w:comment>
  <w:comment w:id="39" w:author="Iben Nathan" w:date="2019-03-02T12:41:00Z" w:initials="IN">
    <w:p w14:paraId="6EFF5AC6" w14:textId="77777777" w:rsidR="007F3F51" w:rsidRDefault="007F3F51">
      <w:pPr>
        <w:pStyle w:val="CommentText"/>
      </w:pPr>
      <w:r>
        <w:rPr>
          <w:rStyle w:val="CommentReference"/>
        </w:rPr>
        <w:annotationRef/>
      </w:r>
      <w:r>
        <w:t xml:space="preserve">I think most would agree that this was not the main motive of the French and the US? The US was concerned about Vietnam, Lao and Cambodia becoming communist during the cold war. Their main concern was not democracy. </w:t>
      </w:r>
    </w:p>
  </w:comment>
  <w:comment w:id="41" w:author="Iben Nathan" w:date="2019-03-02T16:46:00Z" w:initials="IN">
    <w:p w14:paraId="554A6360" w14:textId="77777777" w:rsidR="007F3F51" w:rsidRPr="00A253D5" w:rsidRDefault="007F3F51">
      <w:pPr>
        <w:pStyle w:val="CommentText"/>
        <w:rPr>
          <w:sz w:val="18"/>
          <w:szCs w:val="18"/>
        </w:rPr>
      </w:pPr>
      <w:r>
        <w:rPr>
          <w:rStyle w:val="CommentReference"/>
        </w:rPr>
        <w:annotationRef/>
      </w:r>
      <w:r w:rsidRPr="00A253D5">
        <w:rPr>
          <w:color w:val="222222"/>
          <w:sz w:val="18"/>
          <w:szCs w:val="18"/>
          <w:shd w:val="clear" w:color="auto" w:fill="FFFFFF"/>
        </w:rPr>
        <w:t>Democratic elections took place as early as in September 1, 1946,</w:t>
      </w:r>
    </w:p>
  </w:comment>
  <w:comment w:id="43" w:author="Iben Nathan" w:date="2019-03-02T12:43:00Z" w:initials="IN">
    <w:p w14:paraId="21D3470C" w14:textId="77777777" w:rsidR="007F3F51" w:rsidRDefault="007F3F51">
      <w:pPr>
        <w:pStyle w:val="CommentText"/>
      </w:pPr>
      <w:r>
        <w:rPr>
          <w:rStyle w:val="CommentReference"/>
        </w:rPr>
        <w:annotationRef/>
      </w:r>
      <w:r>
        <w:t xml:space="preserve">The development into a one party system was gradual. Not something that disappointed anybody from the begining. </w:t>
      </w:r>
    </w:p>
  </w:comment>
  <w:comment w:id="46" w:author="Iben Nathan" w:date="2019-03-02T12:50:00Z" w:initials="IN">
    <w:p w14:paraId="415963C9" w14:textId="77777777" w:rsidR="007F3F51" w:rsidRDefault="007F3F51">
      <w:pPr>
        <w:pStyle w:val="CommentText"/>
      </w:pPr>
      <w:r>
        <w:rPr>
          <w:rStyle w:val="CommentReference"/>
        </w:rPr>
        <w:annotationRef/>
      </w:r>
      <w:r>
        <w:t>It was a gradual process towards one-party system in Cambodia. Even though there were strong signs already in second half of 1990s the process continued during the 1990s and the beginning of the 2000s. I believe Washington consensus is relevant, but also that it was before the recognition of countervailing results that you indicate in the sentence I have deleted</w:t>
      </w:r>
    </w:p>
  </w:comment>
  <w:comment w:id="62" w:author="Iben Nathan" w:date="2019-03-02T12:54:00Z" w:initials="IN">
    <w:p w14:paraId="1D55FA5A" w14:textId="77777777" w:rsidR="007F3F51" w:rsidRPr="002978B2" w:rsidRDefault="007F3F51" w:rsidP="002978B2">
      <w:pPr>
        <w:autoSpaceDE w:val="0"/>
        <w:autoSpaceDN w:val="0"/>
        <w:adjustRightInd w:val="0"/>
        <w:rPr>
          <w:rFonts w:ascii="JansonText-Roman" w:eastAsiaTheme="minorHAnsi" w:hAnsi="JansonText-Roman" w:cs="JansonText-Roman"/>
          <w:sz w:val="21"/>
          <w:szCs w:val="21"/>
          <w:lang w:eastAsia="en-US"/>
        </w:rPr>
      </w:pPr>
      <w:r>
        <w:rPr>
          <w:rStyle w:val="CommentReference"/>
        </w:rPr>
        <w:annotationRef/>
      </w:r>
      <w:r w:rsidRPr="002978B2">
        <w:rPr>
          <w:rFonts w:ascii="JansonText-Roman" w:eastAsiaTheme="minorHAnsi" w:hAnsi="JansonText-Roman" w:cs="JansonText-Roman"/>
          <w:sz w:val="21"/>
          <w:szCs w:val="21"/>
          <w:lang w:eastAsia="en-US"/>
        </w:rPr>
        <w:t xml:space="preserve">Over the past decades, there have been several </w:t>
      </w:r>
      <w:r>
        <w:rPr>
          <w:rFonts w:ascii="JansonText-Roman" w:eastAsiaTheme="minorHAnsi" w:hAnsi="JansonText-Roman" w:cs="JansonText-Roman"/>
          <w:sz w:val="21"/>
          <w:szCs w:val="21"/>
          <w:lang w:eastAsia="en-US"/>
        </w:rPr>
        <w:t>p</w:t>
      </w:r>
      <w:r w:rsidRPr="002978B2">
        <w:rPr>
          <w:rFonts w:ascii="JansonText-Roman" w:eastAsiaTheme="minorHAnsi" w:hAnsi="JansonText-Roman" w:cs="JansonText-Roman"/>
          <w:sz w:val="21"/>
          <w:szCs w:val="21"/>
          <w:lang w:eastAsia="en-US"/>
        </w:rPr>
        <w:t>arad</w:t>
      </w:r>
      <w:r>
        <w:rPr>
          <w:rFonts w:ascii="JansonText-Roman" w:eastAsiaTheme="minorHAnsi" w:hAnsi="JansonText-Roman" w:cs="JansonText-Roman"/>
          <w:sz w:val="21"/>
          <w:szCs w:val="21"/>
          <w:lang w:eastAsia="en-US"/>
        </w:rPr>
        <w:t xml:space="preserve">igm shifts in the international </w:t>
      </w:r>
      <w:r w:rsidRPr="002978B2">
        <w:rPr>
          <w:rFonts w:ascii="JansonText-Roman" w:eastAsiaTheme="minorHAnsi" w:hAnsi="JansonText-Roman" w:cs="JansonText-Roman"/>
          <w:sz w:val="21"/>
          <w:szCs w:val="21"/>
          <w:lang w:eastAsia="en-US"/>
        </w:rPr>
        <w:t>development debate, which has led to increased focus on co-governance and good</w:t>
      </w:r>
      <w:r>
        <w:rPr>
          <w:rFonts w:ascii="JansonText-Roman" w:eastAsiaTheme="minorHAnsi" w:hAnsi="JansonText-Roman" w:cs="JansonText-Roman"/>
          <w:sz w:val="21"/>
          <w:szCs w:val="21"/>
          <w:lang w:eastAsia="en-US"/>
        </w:rPr>
        <w:t xml:space="preserve"> </w:t>
      </w:r>
      <w:r w:rsidRPr="002978B2">
        <w:rPr>
          <w:rFonts w:ascii="JansonText-Roman" w:eastAsiaTheme="minorHAnsi" w:hAnsi="JansonText-Roman" w:cs="JansonText-Roman"/>
          <w:sz w:val="21"/>
          <w:szCs w:val="21"/>
          <w:lang w:eastAsia="en-US"/>
        </w:rPr>
        <w:t>governance. In the 1970s the mo</w:t>
      </w:r>
      <w:r>
        <w:rPr>
          <w:rFonts w:ascii="JansonText-Roman" w:eastAsiaTheme="minorHAnsi" w:hAnsi="JansonText-Roman" w:cs="JansonText-Roman"/>
          <w:sz w:val="21"/>
          <w:szCs w:val="21"/>
          <w:lang w:eastAsia="en-US"/>
        </w:rPr>
        <w:t xml:space="preserve">dernization theories and their </w:t>
      </w:r>
      <w:r w:rsidRPr="002978B2">
        <w:rPr>
          <w:rFonts w:ascii="JansonText-Roman" w:eastAsiaTheme="minorHAnsi" w:hAnsi="JansonText-Roman" w:cs="JansonText-Roman"/>
          <w:sz w:val="21"/>
          <w:szCs w:val="21"/>
          <w:lang w:eastAsia="en-US"/>
        </w:rPr>
        <w:t>recom</w:t>
      </w:r>
      <w:r>
        <w:rPr>
          <w:rFonts w:ascii="JansonText-Roman" w:eastAsiaTheme="minorHAnsi" w:hAnsi="JansonText-Roman" w:cs="JansonText-Roman"/>
          <w:sz w:val="21"/>
          <w:szCs w:val="21"/>
          <w:lang w:eastAsia="en-US"/>
        </w:rPr>
        <w:t xml:space="preserve">mendations of centralized planning and governance dominated the </w:t>
      </w:r>
      <w:r w:rsidRPr="002978B2">
        <w:rPr>
          <w:rFonts w:ascii="JansonText-Roman" w:eastAsiaTheme="minorHAnsi" w:hAnsi="JansonText-Roman" w:cs="JansonText-Roman"/>
          <w:sz w:val="21"/>
          <w:szCs w:val="21"/>
          <w:lang w:eastAsia="en-US"/>
        </w:rPr>
        <w:t>debate. In the 1980s, there was focus on the market as an alternative to the state,</w:t>
      </w:r>
      <w:r>
        <w:rPr>
          <w:rFonts w:ascii="JansonText-Roman" w:eastAsiaTheme="minorHAnsi" w:hAnsi="JansonText-Roman" w:cs="JansonText-Roman"/>
          <w:sz w:val="21"/>
          <w:szCs w:val="21"/>
          <w:lang w:eastAsia="en-US"/>
        </w:rPr>
        <w:t xml:space="preserve"> </w:t>
      </w:r>
      <w:r w:rsidRPr="002978B2">
        <w:rPr>
          <w:rFonts w:ascii="JansonText-Roman" w:eastAsiaTheme="minorHAnsi" w:hAnsi="JansonText-Roman" w:cs="JansonText-Roman"/>
          <w:sz w:val="21"/>
          <w:szCs w:val="21"/>
          <w:lang w:eastAsia="en-US"/>
        </w:rPr>
        <w:t xml:space="preserve">among other things as a result of the World Bank's </w:t>
      </w:r>
      <w:r>
        <w:rPr>
          <w:rFonts w:ascii="JansonText-Roman" w:eastAsiaTheme="minorHAnsi" w:hAnsi="JansonText-Roman" w:cs="JansonText-Roman"/>
          <w:sz w:val="21"/>
          <w:szCs w:val="21"/>
          <w:lang w:eastAsia="en-US"/>
        </w:rPr>
        <w:t xml:space="preserve">structural adjustment programs. </w:t>
      </w:r>
      <w:r w:rsidRPr="002978B2">
        <w:rPr>
          <w:rFonts w:ascii="JansonText-Roman" w:eastAsiaTheme="minorHAnsi" w:hAnsi="JansonText-Roman" w:cs="JansonText-Roman"/>
          <w:sz w:val="21"/>
          <w:szCs w:val="21"/>
          <w:lang w:eastAsia="en-US"/>
        </w:rPr>
        <w:t>Towards the end of the 1980s, the role of the state, again, was once again highlighted</w:t>
      </w:r>
      <w:r>
        <w:rPr>
          <w:rFonts w:ascii="JansonText-Roman" w:eastAsiaTheme="minorHAnsi" w:hAnsi="JansonText-Roman" w:cs="JansonText-Roman"/>
          <w:sz w:val="21"/>
          <w:szCs w:val="21"/>
          <w:lang w:eastAsia="en-US"/>
        </w:rPr>
        <w:t xml:space="preserve"> </w:t>
      </w:r>
      <w:r w:rsidRPr="002978B2">
        <w:rPr>
          <w:rFonts w:ascii="JansonText-Roman" w:eastAsiaTheme="minorHAnsi" w:hAnsi="JansonText-Roman" w:cs="JansonText-Roman"/>
          <w:sz w:val="21"/>
          <w:szCs w:val="21"/>
          <w:lang w:eastAsia="en-US"/>
        </w:rPr>
        <w:t>once in the form of creating the framework for development, eg by facilitating the market</w:t>
      </w:r>
      <w:r>
        <w:rPr>
          <w:rFonts w:ascii="JansonText-Roman" w:eastAsiaTheme="minorHAnsi" w:hAnsi="JansonText-Roman" w:cs="JansonText-Roman"/>
          <w:sz w:val="21"/>
          <w:szCs w:val="21"/>
          <w:lang w:eastAsia="en-US"/>
        </w:rPr>
        <w:t xml:space="preserve"> </w:t>
      </w:r>
      <w:r w:rsidRPr="002978B2">
        <w:rPr>
          <w:rFonts w:ascii="JansonText-Roman" w:eastAsiaTheme="minorHAnsi" w:hAnsi="JansonText-Roman" w:cs="JansonText-Roman"/>
          <w:sz w:val="21"/>
          <w:szCs w:val="21"/>
          <w:lang w:eastAsia="en-US"/>
        </w:rPr>
        <w:t>through effective legislation or otherw</w:t>
      </w:r>
      <w:r>
        <w:rPr>
          <w:rFonts w:ascii="JansonText-Roman" w:eastAsiaTheme="minorHAnsi" w:hAnsi="JansonText-Roman" w:cs="JansonText-Roman"/>
          <w:sz w:val="21"/>
          <w:szCs w:val="21"/>
          <w:lang w:eastAsia="en-US"/>
        </w:rPr>
        <w:t xml:space="preserve">ise by ensuring good governance </w:t>
      </w:r>
      <w:r w:rsidRPr="002978B2">
        <w:rPr>
          <w:rFonts w:ascii="JansonText-Roman" w:eastAsiaTheme="minorHAnsi" w:hAnsi="JansonText-Roman" w:cs="JansonText-Roman"/>
          <w:sz w:val="21"/>
          <w:szCs w:val="21"/>
          <w:lang w:eastAsia="en-US"/>
        </w:rPr>
        <w:t>(Hydén, 2007; Cheema et al., 2007; Shah and Shah, 2006</w:t>
      </w:r>
      <w:r>
        <w:rPr>
          <w:rFonts w:ascii="JansonText-Roman" w:eastAsiaTheme="minorHAnsi" w:hAnsi="JansonText-Roman" w:cs="JansonText-Roman"/>
          <w:sz w:val="21"/>
          <w:szCs w:val="21"/>
          <w:lang w:eastAsia="en-US"/>
        </w:rPr>
        <w:t>, Nathan and Boon 2007</w:t>
      </w:r>
      <w:r w:rsidRPr="002978B2">
        <w:rPr>
          <w:rFonts w:ascii="JansonText-Roman" w:eastAsiaTheme="minorHAnsi" w:hAnsi="JansonText-Roman" w:cs="JansonText-Roman"/>
          <w:sz w:val="21"/>
          <w:szCs w:val="21"/>
          <w:lang w:eastAsia="en-US"/>
        </w:rPr>
        <w:t>).</w:t>
      </w:r>
    </w:p>
    <w:p w14:paraId="06720A7E" w14:textId="77777777" w:rsidR="007F3F51" w:rsidRPr="002978B2" w:rsidRDefault="007F3F51" w:rsidP="002978B2">
      <w:pPr>
        <w:autoSpaceDE w:val="0"/>
        <w:autoSpaceDN w:val="0"/>
        <w:adjustRightInd w:val="0"/>
        <w:rPr>
          <w:rFonts w:ascii="JansonText-Roman" w:eastAsiaTheme="minorHAnsi" w:hAnsi="JansonText-Roman" w:cs="JansonText-Roman"/>
          <w:sz w:val="21"/>
          <w:szCs w:val="21"/>
          <w:lang w:eastAsia="en-US"/>
        </w:rPr>
      </w:pPr>
    </w:p>
    <w:p w14:paraId="6009354D" w14:textId="77777777" w:rsidR="007F3F51" w:rsidRPr="002978B2" w:rsidRDefault="007F3F51" w:rsidP="002978B2">
      <w:pPr>
        <w:autoSpaceDE w:val="0"/>
        <w:autoSpaceDN w:val="0"/>
        <w:adjustRightInd w:val="0"/>
      </w:pPr>
      <w:r>
        <w:rPr>
          <w:rFonts w:ascii="JansonText-Roman" w:eastAsiaTheme="minorHAnsi" w:hAnsi="JansonText-Roman" w:cs="JansonText-Roman"/>
          <w:sz w:val="21"/>
          <w:szCs w:val="21"/>
          <w:lang w:eastAsia="en-US"/>
        </w:rPr>
        <w:t xml:space="preserve">In </w:t>
      </w:r>
      <w:r w:rsidRPr="002978B2">
        <w:rPr>
          <w:rFonts w:ascii="JansonText-Roman" w:eastAsiaTheme="minorHAnsi" w:hAnsi="JansonText-Roman" w:cs="JansonText-Roman"/>
          <w:sz w:val="21"/>
          <w:szCs w:val="21"/>
          <w:lang w:eastAsia="en-US"/>
        </w:rPr>
        <w:t>a report from 1989</w:t>
      </w:r>
      <w:r>
        <w:rPr>
          <w:rFonts w:ascii="JansonText-Roman" w:eastAsiaTheme="minorHAnsi" w:hAnsi="JansonText-Roman" w:cs="JansonText-Roman"/>
          <w:sz w:val="21"/>
          <w:szCs w:val="21"/>
          <w:lang w:eastAsia="en-US"/>
        </w:rPr>
        <w:t>,</w:t>
      </w:r>
      <w:r w:rsidRPr="002978B2">
        <w:rPr>
          <w:rFonts w:ascii="JansonText-Roman" w:eastAsiaTheme="minorHAnsi" w:hAnsi="JansonText-Roman" w:cs="JansonText-Roman"/>
          <w:sz w:val="21"/>
          <w:szCs w:val="21"/>
          <w:lang w:eastAsia="en-US"/>
        </w:rPr>
        <w:t xml:space="preserve"> </w:t>
      </w:r>
      <w:r>
        <w:rPr>
          <w:rFonts w:ascii="JansonText-Roman" w:eastAsiaTheme="minorHAnsi" w:hAnsi="JansonText-Roman" w:cs="JansonText-Roman"/>
          <w:sz w:val="21"/>
          <w:szCs w:val="21"/>
          <w:lang w:eastAsia="en-US"/>
        </w:rPr>
        <w:t xml:space="preserve">the World Bank </w:t>
      </w:r>
      <w:r w:rsidRPr="002978B2">
        <w:rPr>
          <w:rFonts w:ascii="JansonText-Roman" w:eastAsiaTheme="minorHAnsi" w:hAnsi="JansonText-Roman" w:cs="JansonText-Roman"/>
          <w:sz w:val="21"/>
          <w:szCs w:val="21"/>
          <w:lang w:eastAsia="en-US"/>
        </w:rPr>
        <w:t>stresse</w:t>
      </w:r>
      <w:r>
        <w:rPr>
          <w:rFonts w:ascii="JansonText-Roman" w:eastAsiaTheme="minorHAnsi" w:hAnsi="JansonText-Roman" w:cs="JansonText-Roman"/>
          <w:sz w:val="21"/>
          <w:szCs w:val="21"/>
          <w:lang w:eastAsia="en-US"/>
        </w:rPr>
        <w:t>d</w:t>
      </w:r>
      <w:r w:rsidRPr="002978B2">
        <w:rPr>
          <w:rFonts w:ascii="JansonText-Roman" w:eastAsiaTheme="minorHAnsi" w:hAnsi="JansonText-Roman" w:cs="JansonText-Roman"/>
          <w:sz w:val="21"/>
          <w:szCs w:val="21"/>
          <w:lang w:eastAsia="en-US"/>
        </w:rPr>
        <w:t xml:space="preserve"> that private sector initiatives</w:t>
      </w:r>
      <w:r>
        <w:rPr>
          <w:rFonts w:ascii="JansonText-Roman" w:eastAsiaTheme="minorHAnsi" w:hAnsi="JansonText-Roman" w:cs="JansonText-Roman"/>
          <w:sz w:val="21"/>
          <w:szCs w:val="21"/>
          <w:lang w:eastAsia="en-US"/>
        </w:rPr>
        <w:t xml:space="preserve"> </w:t>
      </w:r>
      <w:r w:rsidRPr="002978B2">
        <w:rPr>
          <w:rFonts w:ascii="JansonText-Roman" w:eastAsiaTheme="minorHAnsi" w:hAnsi="JansonText-Roman" w:cs="JansonText-Roman"/>
          <w:sz w:val="21"/>
          <w:szCs w:val="21"/>
          <w:lang w:eastAsia="en-US"/>
        </w:rPr>
        <w:t>and market mechanisms must go hand in hand with good governance.</w:t>
      </w:r>
      <w:r>
        <w:rPr>
          <w:rFonts w:ascii="JansonText-Roman" w:eastAsiaTheme="minorHAnsi" w:hAnsi="JansonText-Roman" w:cs="JansonText-Roman"/>
          <w:sz w:val="21"/>
          <w:szCs w:val="21"/>
          <w:lang w:eastAsia="en-US"/>
        </w:rPr>
        <w:t xml:space="preserve"> </w:t>
      </w:r>
      <w:r w:rsidRPr="002978B2">
        <w:rPr>
          <w:rFonts w:ascii="JansonText-Roman" w:eastAsiaTheme="minorHAnsi" w:hAnsi="JansonText-Roman" w:cs="JansonText-Roman"/>
          <w:sz w:val="21"/>
          <w:szCs w:val="21"/>
          <w:lang w:eastAsia="en-US"/>
        </w:rPr>
        <w:t>The report defined good governance as effective</w:t>
      </w:r>
      <w:r>
        <w:rPr>
          <w:rFonts w:ascii="JansonText-Roman" w:eastAsiaTheme="minorHAnsi" w:hAnsi="JansonText-Roman" w:cs="JansonText-Roman"/>
          <w:sz w:val="21"/>
          <w:szCs w:val="21"/>
          <w:lang w:eastAsia="en-US"/>
        </w:rPr>
        <w:t xml:space="preserve"> </w:t>
      </w:r>
      <w:r w:rsidRPr="002978B2">
        <w:rPr>
          <w:rFonts w:ascii="JansonText-Roman" w:eastAsiaTheme="minorHAnsi" w:hAnsi="JansonText-Roman" w:cs="JansonText-Roman"/>
          <w:sz w:val="21"/>
          <w:szCs w:val="21"/>
          <w:lang w:eastAsia="en-US"/>
        </w:rPr>
        <w:t>public service combined with a well-functioning legal system, an administration,</w:t>
      </w:r>
      <w:r>
        <w:rPr>
          <w:rFonts w:ascii="JansonText-Roman" w:eastAsiaTheme="minorHAnsi" w:hAnsi="JansonText-Roman" w:cs="JansonText-Roman"/>
          <w:sz w:val="21"/>
          <w:szCs w:val="21"/>
          <w:lang w:eastAsia="en-US"/>
        </w:rPr>
        <w:t xml:space="preserve"> </w:t>
      </w:r>
      <w:r w:rsidRPr="002978B2">
        <w:rPr>
          <w:rFonts w:ascii="JansonText-Roman" w:eastAsiaTheme="minorHAnsi" w:hAnsi="JansonText-Roman" w:cs="JansonText-Roman"/>
          <w:sz w:val="21"/>
          <w:szCs w:val="21"/>
          <w:lang w:eastAsia="en-US"/>
        </w:rPr>
        <w:t>which can be effectively accounted for by the population, and</w:t>
      </w:r>
      <w:r>
        <w:rPr>
          <w:rFonts w:ascii="JansonText-Roman" w:eastAsiaTheme="minorHAnsi" w:hAnsi="JansonText-Roman" w:cs="JansonText-Roman"/>
          <w:sz w:val="21"/>
          <w:szCs w:val="21"/>
          <w:lang w:eastAsia="en-US"/>
        </w:rPr>
        <w:t xml:space="preserve"> </w:t>
      </w:r>
      <w:r w:rsidRPr="002978B2">
        <w:rPr>
          <w:rFonts w:ascii="JansonText-Roman" w:eastAsiaTheme="minorHAnsi" w:hAnsi="JansonText-Roman" w:cs="JansonText-Roman"/>
          <w:sz w:val="21"/>
          <w:szCs w:val="21"/>
          <w:lang w:eastAsia="en-US"/>
        </w:rPr>
        <w:t>an increased emphasis on development from below by ensuring the inclusion of the ordinary</w:t>
      </w:r>
      <w:r>
        <w:rPr>
          <w:rFonts w:ascii="JansonText-Roman" w:eastAsiaTheme="minorHAnsi" w:hAnsi="JansonText-Roman" w:cs="JansonText-Roman"/>
          <w:sz w:val="21"/>
          <w:szCs w:val="21"/>
          <w:lang w:eastAsia="en-US"/>
        </w:rPr>
        <w:t xml:space="preserve"> </w:t>
      </w:r>
      <w:r w:rsidRPr="002978B2">
        <w:rPr>
          <w:rFonts w:ascii="JansonText-Roman" w:eastAsiaTheme="minorHAnsi" w:hAnsi="JansonText-Roman" w:cs="JansonText-Roman"/>
          <w:sz w:val="21"/>
          <w:szCs w:val="21"/>
          <w:lang w:eastAsia="en-US"/>
        </w:rPr>
        <w:t>citizen of government (World Bank, 19</w:t>
      </w:r>
      <w:r>
        <w:rPr>
          <w:rFonts w:ascii="JansonText-Roman" w:eastAsiaTheme="minorHAnsi" w:hAnsi="JansonText-Roman" w:cs="JansonText-Roman"/>
          <w:sz w:val="21"/>
          <w:szCs w:val="21"/>
          <w:lang w:eastAsia="en-US"/>
        </w:rPr>
        <w:t xml:space="preserve">89). Over the following decades </w:t>
      </w:r>
      <w:r w:rsidRPr="002978B2">
        <w:rPr>
          <w:rFonts w:ascii="JansonText-Roman" w:eastAsiaTheme="minorHAnsi" w:hAnsi="JansonText-Roman" w:cs="JansonText-Roman"/>
          <w:sz w:val="21"/>
          <w:szCs w:val="21"/>
          <w:lang w:eastAsia="en-US"/>
        </w:rPr>
        <w:t>donors have increasingl</w:t>
      </w:r>
      <w:r>
        <w:rPr>
          <w:rFonts w:ascii="JansonText-Roman" w:eastAsiaTheme="minorHAnsi" w:hAnsi="JansonText-Roman" w:cs="JansonText-Roman"/>
          <w:sz w:val="21"/>
          <w:szCs w:val="21"/>
          <w:lang w:eastAsia="en-US"/>
        </w:rPr>
        <w:t xml:space="preserve">y focused on good governance as </w:t>
      </w:r>
      <w:r w:rsidRPr="002978B2">
        <w:rPr>
          <w:rFonts w:ascii="JansonText-Roman" w:eastAsiaTheme="minorHAnsi" w:hAnsi="JansonText-Roman" w:cs="JansonText-Roman"/>
          <w:sz w:val="21"/>
          <w:szCs w:val="21"/>
          <w:lang w:eastAsia="en-US"/>
        </w:rPr>
        <w:t>an essential element of their development policy (see eg Danida, 2004</w:t>
      </w:r>
      <w:r>
        <w:rPr>
          <w:rFonts w:ascii="JansonText-Roman" w:eastAsiaTheme="minorHAnsi" w:hAnsi="JansonText-Roman" w:cs="JansonText-Roman"/>
          <w:sz w:val="21"/>
          <w:szCs w:val="21"/>
          <w:lang w:eastAsia="en-US"/>
        </w:rPr>
        <w:t>,</w:t>
      </w:r>
      <w:r w:rsidRPr="002978B2">
        <w:rPr>
          <w:rFonts w:ascii="JansonText-Roman" w:eastAsiaTheme="minorHAnsi" w:hAnsi="JansonText-Roman" w:cs="JansonText-Roman"/>
          <w:sz w:val="21"/>
          <w:szCs w:val="21"/>
          <w:lang w:eastAsia="en-US"/>
        </w:rPr>
        <w:t>).</w:t>
      </w:r>
    </w:p>
  </w:comment>
  <w:comment w:id="63" w:author="Cashore, Benjamin" w:date="2019-03-04T09:44:00Z" w:initials="CB">
    <w:p w14:paraId="113401AB" w14:textId="0C8398E7" w:rsidR="00351E36" w:rsidRDefault="00351E36">
      <w:pPr>
        <w:pStyle w:val="CommentText"/>
      </w:pPr>
      <w:r>
        <w:rPr>
          <w:rStyle w:val="CommentReference"/>
        </w:rPr>
        <w:annotationRef/>
      </w:r>
      <w:r w:rsidR="00F944BF">
        <w:rPr>
          <w:noProof/>
        </w:rPr>
        <w:t>The com</w:t>
      </w:r>
      <w:r w:rsidR="00F944BF">
        <w:rPr>
          <w:noProof/>
        </w:rPr>
        <w:t>ment</w:t>
      </w:r>
      <w:r w:rsidR="00F944BF">
        <w:rPr>
          <w:noProof/>
        </w:rPr>
        <w:t xml:space="preserve"> </w:t>
      </w:r>
      <w:r w:rsidR="00F944BF">
        <w:rPr>
          <w:noProof/>
        </w:rPr>
        <w:t>that be</w:t>
      </w:r>
      <w:r w:rsidR="00F944BF">
        <w:rPr>
          <w:noProof/>
        </w:rPr>
        <w:t xml:space="preserve">gins with "over the </w:t>
      </w:r>
      <w:r w:rsidR="00F944BF">
        <w:rPr>
          <w:noProof/>
        </w:rPr>
        <w:t>t</w:t>
      </w:r>
      <w:r w:rsidR="00F944BF">
        <w:rPr>
          <w:noProof/>
        </w:rPr>
        <w:t>he past decades"</w:t>
      </w:r>
      <w:r w:rsidR="00F944BF">
        <w:rPr>
          <w:noProof/>
        </w:rPr>
        <w:t>...</w:t>
      </w:r>
      <w:r w:rsidR="00F944BF">
        <w:rPr>
          <w:noProof/>
        </w:rPr>
        <w:t>can you move this into the text</w:t>
      </w:r>
      <w:r w:rsidR="00F944BF">
        <w:rPr>
          <w:noProof/>
        </w:rPr>
        <w:t>?</w:t>
      </w:r>
      <w:bookmarkStart w:id="64" w:name="_GoBack"/>
      <w:bookmarkEnd w:id="64"/>
    </w:p>
  </w:comment>
  <w:comment w:id="69" w:author="Cashore, Benjamin" w:date="2019-03-04T09:28:00Z" w:initials="CB">
    <w:p w14:paraId="114C5F08" w14:textId="554B44D2" w:rsidR="002E281D" w:rsidRDefault="002E281D">
      <w:pPr>
        <w:pStyle w:val="CommentText"/>
      </w:pPr>
      <w:r>
        <w:rPr>
          <w:rStyle w:val="CommentReference"/>
        </w:rPr>
        <w:annotationRef/>
      </w:r>
      <w:r>
        <w:t xml:space="preserve">How can this be true? Structural adjustment was always targeted at states. </w:t>
      </w:r>
      <w:r w:rsidR="00796925">
        <w:t>Am I missing something?</w:t>
      </w:r>
    </w:p>
  </w:comment>
  <w:comment w:id="78" w:author="Cashore, Benjamin" w:date="2019-03-04T09:28:00Z" w:initials="CB">
    <w:p w14:paraId="45DEC1D9" w14:textId="5D573F7D" w:rsidR="003869DE" w:rsidRDefault="003869DE">
      <w:pPr>
        <w:pStyle w:val="CommentText"/>
      </w:pPr>
      <w:r>
        <w:rPr>
          <w:rStyle w:val="CommentReference"/>
        </w:rPr>
        <w:annotationRef/>
      </w:r>
      <w:r>
        <w:t xml:space="preserve">Do you mean leveraging financial funds to entice governments to develop “good governance reforms” rather than on development projects or policies directly? </w:t>
      </w:r>
    </w:p>
  </w:comment>
  <w:comment w:id="83" w:author="Cashore, Benjamin" w:date="2019-03-04T09:29:00Z" w:initials="CB">
    <w:p w14:paraId="1830E5C2" w14:textId="3DA92B08" w:rsidR="000A7743" w:rsidRDefault="000A7743">
      <w:pPr>
        <w:pStyle w:val="CommentText"/>
      </w:pPr>
      <w:r>
        <w:rPr>
          <w:rStyle w:val="CommentReference"/>
        </w:rPr>
        <w:annotationRef/>
      </w:r>
      <w:r>
        <w:t xml:space="preserve">Hmm this might be a language issue… but use of  “according to” doesn’t quite work. Do you mean, the norms reinforced in the  Washington consensus identified the importance of good governance reforms to ensure economic growth? </w:t>
      </w:r>
    </w:p>
  </w:comment>
  <w:comment w:id="102" w:author="Cashore, Benjamin" w:date="2019-03-04T09:33:00Z" w:initials="CB">
    <w:p w14:paraId="1717A129" w14:textId="3E7E6D51" w:rsidR="00983024" w:rsidRDefault="00983024">
      <w:pPr>
        <w:pStyle w:val="CommentText"/>
      </w:pPr>
      <w:r>
        <w:rPr>
          <w:rStyle w:val="CommentReference"/>
        </w:rPr>
        <w:annotationRef/>
      </w:r>
      <w:r>
        <w:t xml:space="preserve">The point I was making is that the paradox in outcomes was treated as an “effectiveness” problem that simply required smarter FMD designs… and domestic good governance reforms. I agree it wasn’t worded well </w:t>
      </w:r>
    </w:p>
  </w:comment>
  <w:comment w:id="108" w:author="Iben Nathan" w:date="2019-03-02T13:03:00Z" w:initials="IN">
    <w:p w14:paraId="5C4EA748" w14:textId="77777777" w:rsidR="007F3F51" w:rsidRDefault="007F3F51">
      <w:pPr>
        <w:pStyle w:val="CommentText"/>
      </w:pPr>
      <w:r>
        <w:rPr>
          <w:rStyle w:val="CommentReference"/>
        </w:rPr>
        <w:annotationRef/>
      </w:r>
      <w:r>
        <w:t xml:space="preserve"> what is the previous policy design???</w:t>
      </w:r>
    </w:p>
  </w:comment>
  <w:comment w:id="114" w:author="Iben Nathan" w:date="2019-03-02T13:25:00Z" w:initials="IN">
    <w:p w14:paraId="50746CF7" w14:textId="77777777" w:rsidR="007F3F51" w:rsidRDefault="007F3F51" w:rsidP="00DC08AD">
      <w:pPr>
        <w:pStyle w:val="CommentText"/>
        <w:numPr>
          <w:ilvl w:val="0"/>
          <w:numId w:val="38"/>
        </w:numPr>
      </w:pPr>
      <w:r>
        <w:rPr>
          <w:rStyle w:val="CommentReference"/>
        </w:rPr>
        <w:annotationRef/>
      </w:r>
      <w:r>
        <w:t xml:space="preserve"> What is Western style: In the West you have many styles?</w:t>
      </w:r>
    </w:p>
    <w:p w14:paraId="1D852A95" w14:textId="77777777" w:rsidR="007F3F51" w:rsidRDefault="007F3F51" w:rsidP="00AE65E9">
      <w:pPr>
        <w:pStyle w:val="CommentText"/>
        <w:numPr>
          <w:ilvl w:val="0"/>
          <w:numId w:val="38"/>
        </w:numPr>
      </w:pPr>
      <w:r>
        <w:t xml:space="preserve">Why is it important to underline that it is Western – the sentence is much better if you delete since it is unclear what it is. </w:t>
      </w:r>
    </w:p>
  </w:comment>
  <w:comment w:id="112" w:author="Iben Nathan" w:date="2019-03-02T13:22:00Z" w:initials="IN">
    <w:p w14:paraId="18BF4A5B" w14:textId="77777777" w:rsidR="007F3F51" w:rsidRDefault="007F3F51">
      <w:pPr>
        <w:pStyle w:val="CommentText"/>
      </w:pPr>
      <w:r>
        <w:rPr>
          <w:rStyle w:val="CommentReference"/>
        </w:rPr>
        <w:annotationRef/>
      </w:r>
      <w:r>
        <w:t xml:space="preserve">This sentence makes no sense to me. When in time in this? In what sense should it be bottom up? And what is western style constitutionalism from above  </w:t>
      </w:r>
      <w:r>
        <w:sym w:font="Wingdings" w:char="F04A"/>
      </w:r>
      <w:r>
        <w:t>?</w:t>
      </w:r>
    </w:p>
  </w:comment>
  <w:comment w:id="125" w:author="Iben Nathan" w:date="2019-03-02T13:38:00Z" w:initials="IN">
    <w:p w14:paraId="7D944FAF" w14:textId="77777777" w:rsidR="007F3F51" w:rsidRDefault="007F3F51">
      <w:pPr>
        <w:pStyle w:val="CommentText"/>
      </w:pPr>
      <w:r>
        <w:rPr>
          <w:rStyle w:val="CommentReference"/>
        </w:rPr>
        <w:annotationRef/>
      </w:r>
      <w:r>
        <w:t xml:space="preserve">Caroline Hughes UNTAC in Cambodia: The impact on human rights : 80; </w:t>
      </w:r>
    </w:p>
  </w:comment>
  <w:comment w:id="128" w:author="Iben Nathan" w:date="2019-03-02T13:51:00Z" w:initials="IN">
    <w:p w14:paraId="3DC1E97B" w14:textId="77777777" w:rsidR="007F3F51" w:rsidRDefault="007F3F51">
      <w:pPr>
        <w:pStyle w:val="CommentText"/>
      </w:pPr>
      <w:r>
        <w:rPr>
          <w:rStyle w:val="CommentReference"/>
        </w:rPr>
        <w:annotationRef/>
      </w:r>
      <w:r>
        <w:rPr>
          <w:rStyle w:val="CommentReference"/>
        </w:rPr>
        <w:t>Hughes, Caroline 1996 UNTAC in Cambodia: The Impact on Human Rights, occ</w:t>
      </w:r>
    </w:p>
  </w:comment>
  <w:comment w:id="172" w:author="Iben Nathan" w:date="2019-03-02T13:57:00Z" w:initials="IN">
    <w:p w14:paraId="5326E5BB" w14:textId="77777777" w:rsidR="007F3F51" w:rsidRDefault="007F3F51">
      <w:pPr>
        <w:pStyle w:val="CommentText"/>
      </w:pPr>
      <w:r>
        <w:rPr>
          <w:rStyle w:val="CommentReference"/>
        </w:rPr>
        <w:annotationRef/>
      </w:r>
      <w:r>
        <w:t>Immediately above we have referred to the very early period of Cambodia’s existence, but now we say that this correlates with the full period from 1995 to 2017? The paragraph is an orphan let us evict it to a footnote</w:t>
      </w:r>
    </w:p>
  </w:comment>
  <w:comment w:id="178" w:author="Iben Nathan" w:date="2019-03-02T13:54:00Z" w:initials="IN">
    <w:p w14:paraId="16480CCE" w14:textId="77777777" w:rsidR="007F3F51" w:rsidRDefault="007F3F51">
      <w:pPr>
        <w:pStyle w:val="CommentText"/>
      </w:pPr>
      <w:r>
        <w:rPr>
          <w:rStyle w:val="CommentReference"/>
        </w:rPr>
        <w:annotationRef/>
      </w:r>
      <w:r>
        <w:t xml:space="preserve">This sentence does not make sense in the light of Cambodia’s history! see my comment above </w:t>
      </w:r>
    </w:p>
  </w:comment>
  <w:comment w:id="194" w:author="Iben Nathan" w:date="2019-03-02T14:00:00Z" w:initials="IN">
    <w:p w14:paraId="651FF474" w14:textId="77777777" w:rsidR="007F3F51" w:rsidRDefault="007F3F51">
      <w:pPr>
        <w:pStyle w:val="CommentText"/>
      </w:pPr>
      <w:r>
        <w:rPr>
          <w:rStyle w:val="CommentReference"/>
        </w:rPr>
        <w:annotationRef/>
      </w:r>
      <w:r>
        <w:t xml:space="preserve">This is my way of explaining the situation in Cambodia to you.  IT is our invention, I have not seen others use the concept </w:t>
      </w:r>
      <w:r>
        <w:sym w:font="Wingdings" w:char="F04A"/>
      </w:r>
    </w:p>
  </w:comment>
  <w:comment w:id="195" w:author="Cashore, Benjamin" w:date="2019-03-04T09:35:00Z" w:initials="CB">
    <w:p w14:paraId="7062188C" w14:textId="61176CC5" w:rsidR="00E71FDF" w:rsidRDefault="00E71FDF">
      <w:pPr>
        <w:pStyle w:val="CommentText"/>
      </w:pPr>
      <w:r>
        <w:rPr>
          <w:rStyle w:val="CommentReference"/>
        </w:rPr>
        <w:annotationRef/>
      </w:r>
      <w:r>
        <w:t>Ok but then perhaps we need to define it? I also wonder if this doesn’t just refer to the “economic frontier”  concept in which the notion of “wild west” has been applied at least in the case of the North…but I’m guessing  in south as well.</w:t>
      </w:r>
      <w:r w:rsidR="009842B2">
        <w:t xml:space="preserve"> Interesting article here FYI …fits the overall point…</w:t>
      </w:r>
      <w:r w:rsidR="009842B2" w:rsidRPr="009842B2">
        <w:t>https://www.theguardian.com/theobserver/2000/mar/26/life1.lifemagazine7</w:t>
      </w:r>
    </w:p>
  </w:comment>
  <w:comment w:id="197" w:author="Iben Nathan" w:date="2019-03-02T14:16:00Z" w:initials="IN">
    <w:p w14:paraId="15F1FA22" w14:textId="77777777" w:rsidR="007F3F51" w:rsidRDefault="007F3F51">
      <w:pPr>
        <w:pStyle w:val="CommentText"/>
      </w:pPr>
      <w:r>
        <w:rPr>
          <w:rStyle w:val="CommentReference"/>
        </w:rPr>
        <w:annotationRef/>
      </w:r>
      <w:r>
        <w:t xml:space="preserve">Why are you so careful here?  Are you in doubt this is actually happening? Or do you mean to say that some call it land grabbing – while others might insist that overtaking land is legal, not grabbing? </w:t>
      </w:r>
    </w:p>
  </w:comment>
  <w:comment w:id="200" w:author="Iben Nathan" w:date="2019-03-02T14:13:00Z" w:initials="IN">
    <w:p w14:paraId="7F15A4B8" w14:textId="77777777" w:rsidR="007F3F51" w:rsidRDefault="007F3F51">
      <w:pPr>
        <w:pStyle w:val="CommentText"/>
      </w:pPr>
      <w:r>
        <w:rPr>
          <w:rStyle w:val="CommentReference"/>
        </w:rPr>
        <w:annotationRef/>
      </w:r>
      <w:r>
        <w:rPr>
          <w:rStyle w:val="CommentReference"/>
        </w:rPr>
        <w:t>I have deleted “legal” because its definition is not clear</w:t>
      </w:r>
    </w:p>
  </w:comment>
  <w:comment w:id="205" w:author="Cashore, Benjamin" w:date="2019-03-04T09:38:00Z" w:initials="CB">
    <w:p w14:paraId="04366E06" w14:textId="27B95EB7" w:rsidR="000443D8" w:rsidRDefault="000443D8">
      <w:pPr>
        <w:pStyle w:val="CommentText"/>
      </w:pPr>
      <w:r>
        <w:rPr>
          <w:rStyle w:val="CommentReference"/>
        </w:rPr>
        <w:annotationRef/>
      </w:r>
      <w:r>
        <w:t>Can you please get the definition? We need this before we submit</w:t>
      </w:r>
    </w:p>
  </w:comment>
  <w:comment w:id="215" w:author="Iben Nathan" w:date="2019-03-02T14:20:00Z" w:initials="IN">
    <w:p w14:paraId="7C5D13C9" w14:textId="77777777" w:rsidR="007F3F51" w:rsidRDefault="007F3F51">
      <w:pPr>
        <w:pStyle w:val="CommentText"/>
      </w:pPr>
      <w:r>
        <w:rPr>
          <w:rStyle w:val="CommentReference"/>
        </w:rPr>
        <w:annotationRef/>
      </w:r>
      <w:r>
        <w:t xml:space="preserve">I have deleted this sentence because it gives an impression of Cambodia’s economic history that is not to the point, please see the brief history in my comments above. Perhaps we should refer less to Grimsditch </w:t>
      </w:r>
    </w:p>
  </w:comment>
  <w:comment w:id="224" w:author="Iben Nathan" w:date="2019-03-02T14:28:00Z" w:initials="IN">
    <w:p w14:paraId="19CD0A6C" w14:textId="77777777" w:rsidR="007F3F51" w:rsidRDefault="007F3F51">
      <w:pPr>
        <w:pStyle w:val="CommentText"/>
      </w:pPr>
      <w:r>
        <w:rPr>
          <w:rStyle w:val="CommentReference"/>
        </w:rPr>
        <w:annotationRef/>
      </w:r>
      <w:r>
        <w:t>This story is repeated in the next section and belongs to the period 2005 onwards, I suggest move it to there</w:t>
      </w:r>
    </w:p>
  </w:comment>
  <w:comment w:id="225" w:author="Iben Nathan" w:date="2019-03-02T14:31:00Z" w:initials="IN">
    <w:p w14:paraId="6A158336" w14:textId="77777777" w:rsidR="007F3F51" w:rsidRDefault="007F3F51">
      <w:pPr>
        <w:pStyle w:val="CommentText"/>
      </w:pPr>
      <w:r>
        <w:rPr>
          <w:rStyle w:val="CommentReference"/>
        </w:rPr>
        <w:annotationRef/>
      </w:r>
      <w:r>
        <w:t>Again this is the same story as five lines above and which is repeated below and belongs to the period 2005 onwards I sugest move itto there</w:t>
      </w:r>
    </w:p>
  </w:comment>
  <w:comment w:id="226" w:author="Iben Nathan" w:date="2019-03-02T14:33:00Z" w:initials="IN">
    <w:p w14:paraId="56578E60" w14:textId="77777777" w:rsidR="007F3F51" w:rsidRDefault="007F3F51">
      <w:pPr>
        <w:pStyle w:val="CommentText"/>
      </w:pPr>
      <w:r>
        <w:rPr>
          <w:rStyle w:val="CommentReference"/>
        </w:rPr>
        <w:annotationRef/>
      </w:r>
      <w:r>
        <w:t xml:space="preserve">This sentence almost sounds as though we completely exclude that there can be synergies. </w:t>
      </w:r>
    </w:p>
  </w:comment>
  <w:comment w:id="240" w:author="Iben Nathan" w:date="2019-03-02T14:35:00Z" w:initials="IN">
    <w:p w14:paraId="77FDD7F5" w14:textId="77777777" w:rsidR="007F3F51" w:rsidRDefault="007F3F51">
      <w:pPr>
        <w:pStyle w:val="CommentText"/>
      </w:pPr>
      <w:r>
        <w:rPr>
          <w:rStyle w:val="CommentReference"/>
        </w:rPr>
        <w:annotationRef/>
      </w:r>
      <w:r>
        <w:t>I am not sure how much of a leader WB currently is. There have been quite a few conflicts between ccambodia government and WB</w:t>
      </w:r>
    </w:p>
  </w:comment>
  <w:comment w:id="249" w:author="Iben Nathan" w:date="2019-03-02T14:52:00Z" w:initials="IN">
    <w:p w14:paraId="6052BF19" w14:textId="77777777" w:rsidR="007F3F51" w:rsidRDefault="007F3F51" w:rsidP="00745183">
      <w:pPr>
        <w:widowControl w:val="0"/>
        <w:ind w:firstLine="720"/>
        <w:contextualSpacing/>
        <w:mirrorIndents/>
        <w:rPr>
          <w:sz w:val="22"/>
          <w:szCs w:val="22"/>
        </w:rPr>
      </w:pPr>
      <w:r>
        <w:rPr>
          <w:rStyle w:val="CommentReference"/>
        </w:rPr>
        <w:annotationRef/>
      </w:r>
      <w:r>
        <w:rPr>
          <w:sz w:val="22"/>
          <w:szCs w:val="22"/>
        </w:rPr>
        <w:t xml:space="preserve">Since the following sentence does not fit anywhere we can put it in a food note: Even today, </w:t>
      </w:r>
      <w:r>
        <w:rPr>
          <w:rFonts w:eastAsiaTheme="minorEastAsia"/>
          <w:sz w:val="22"/>
          <w:szCs w:val="22"/>
        </w:rPr>
        <w:t xml:space="preserve">80 percent </w:t>
      </w:r>
      <w:r w:rsidRPr="00CE356F">
        <w:rPr>
          <w:rFonts w:eastAsiaTheme="minorEastAsia"/>
          <w:sz w:val="22"/>
          <w:szCs w:val="22"/>
        </w:rPr>
        <w:t>of Cambodian</w:t>
      </w:r>
      <w:r>
        <w:rPr>
          <w:rFonts w:eastAsiaTheme="minorEastAsia"/>
          <w:sz w:val="22"/>
          <w:szCs w:val="22"/>
        </w:rPr>
        <w:t xml:space="preserve">s </w:t>
      </w:r>
      <w:r w:rsidRPr="00CE356F">
        <w:rPr>
          <w:rFonts w:eastAsiaTheme="minorEastAsia"/>
          <w:sz w:val="22"/>
          <w:szCs w:val="22"/>
        </w:rPr>
        <w:t xml:space="preserve"> </w:t>
      </w:r>
      <w:r>
        <w:rPr>
          <w:rFonts w:eastAsiaTheme="minorEastAsia"/>
          <w:sz w:val="22"/>
          <w:szCs w:val="22"/>
        </w:rPr>
        <w:t xml:space="preserve">still </w:t>
      </w:r>
      <w:r w:rsidRPr="00CE356F">
        <w:rPr>
          <w:rFonts w:eastAsiaTheme="minorEastAsia"/>
          <w:sz w:val="22"/>
          <w:szCs w:val="22"/>
        </w:rPr>
        <w:t xml:space="preserve">depends on </w:t>
      </w:r>
      <w:r>
        <w:rPr>
          <w:rFonts w:eastAsiaTheme="minorEastAsia"/>
          <w:sz w:val="22"/>
          <w:szCs w:val="22"/>
        </w:rPr>
        <w:t xml:space="preserve">forest products such as wooden poles for housing and </w:t>
      </w:r>
      <w:r w:rsidRPr="00CE356F">
        <w:rPr>
          <w:rFonts w:eastAsiaTheme="minorEastAsia"/>
          <w:sz w:val="22"/>
          <w:szCs w:val="22"/>
        </w:rPr>
        <w:t>fuel wood for cooking</w:t>
      </w:r>
      <w:r>
        <w:rPr>
          <w:rFonts w:eastAsiaTheme="minorEastAsia"/>
          <w:sz w:val="22"/>
          <w:szCs w:val="22"/>
        </w:rPr>
        <w:t xml:space="preserve"> </w:t>
      </w:r>
      <w:r w:rsidRPr="00BD06D5">
        <w:rPr>
          <w:rFonts w:eastAsiaTheme="minorEastAsia"/>
          <w:sz w:val="22"/>
          <w:szCs w:val="22"/>
        </w:rPr>
        <w:fldChar w:fldCharType="begin">
          <w:fldData xml:space="preserve">PEVuZE5vdGU+PENpdGU+PEF1dGhvcj5IRU9WPC9BdXRob3I+PFllYXI+MjAwNjwvWWVhcj48UmVj
TnVtPjkwMzwvUmVjTnVtPjxEaXNwbGF5VGV4dD4oSEVPViBldCBhbC4gMjAwNiwgUmEgZXQgYWwu
IDIwMTEsIFVOLVJFREQgMjAxOCk8L0Rpc3BsYXlUZXh0PjxyZWNvcmQ+PHJlYy1udW1iZXI+OTAz
PC9yZWMtbnVtYmVyPjxmb3JlaWduLWtleXM+PGtleSBhcHA9IkVOIiBkYi1pZD0iYXBwMnh6ZmVp
MHR3czhlcGFzMDVmMnpwZGFzcHM5YWFhd3cyIiB0aW1lc3RhbXA9IjE1NDMzMzkzNDIiPjkwMzwv
a2V5PjwvZm9yZWlnbi1rZXlzPjxyZWYtdHlwZSBuYW1lPSJSZXBvcnQiPjI3PC9yZWYtdHlwZT48
Y29udHJpYnV0b3JzPjxhdXRob3JzPjxhdXRob3I+SEVPViwgS2ltIFNyZW5nIDwvYXV0aG9yPjxh
dXRob3I+Qm90dHJhLCBLaGxvayA8L2F1dGhvcj48YXV0aG9yPkhhbnNlbiwgS2FzcGVyIDwvYXV0
aG9yPjxhdXRob3I+U2xvdGgsIENocmlzdGlhbiA8L2F1dGhvcj48L2F1dGhvcnM+PHN1YnNpZGlh
cnktYXV0aG9ycz48YXV0aG9yPkNEUkk8L2F1dGhvcj48L3N1YnNpZGlhcnktYXV0aG9ycz48L2Nv
bnRyaWJ1dG9ycz48dGl0bGVzPjx0aXRsZT5UaGUgdmFsdWUgb2YgZm9yZXN0IHJlc291cmNlcyB0
byBydXJhbCBsaXZlbGlob29kcyBpbiBDYW1ib2RpYTwvdGl0bGU+PC90aXRsZXM+PGRhdGVzPjx5
ZWFyPjIwMDY8L3llYXI+PC9kYXRlcz48cHVibGlzaGVyPkNEUkkgPC9wdWJsaXNoZXI+PHdvcmst
dHlwZT5DRFJJIFBvbGljeSBCcmllZiAyPC93b3JrLXR5cGU+PHVybHM+PC91cmxzPjwvcmVjb3Jk
PjwvQ2l0ZT48Q2l0ZT48QXV0aG9yPlJhPC9BdXRob3I+PFllYXI+MjAxMTwvWWVhcj48UmVjTnVt
PjE0NTQ8L1JlY051bT48cmVjb3JkPjxyZWMtbnVtYmVyPjE0NTQ8L3JlYy1udW1iZXI+PGZvcmVp
Z24ta2V5cz48a2V5IGFwcD0iRU4iIGRiLWlkPSJhcHAyeHpmZWkwdHdzOGVwYXMwNWYyenBkYXNw
czlhYWF3dzIiIHRpbWVzdGFtcD0iMTU0MzMzOTM0OCI+MTQ1NDwva2V5PjwvZm9yZWlnbi1rZXlz
PjxyZWYtdHlwZSBuYW1lPSJSZXBvcnQiPjI3PC9yZWYtdHlwZT48Y29udHJpYnV0b3JzPjxhdXRo
b3JzPjxhdXRob3I+Sy4gUmEgPC9hdXRob3I+PGF1dGhvcj5MLiBQaWNoZGFyYSA8L2F1dGhvcj48
YXV0aG9yPlkuIERhcmFyYXRoPC9hdXRob3I+PGF1dGhvcj5YLiBKaWFvPC9hdXRob3I+PGF1dGhv
cj5DLiBTbWl0aC1IYWxsIDwvYXV0aG9yPjwvYXV0aG9ycz48L2NvbnRyaWJ1dG9ycz48dGl0bGVz
Pjx0aXRsZT5Ub3dhcmRzIHVuZGVyc3RhbmRpbmcgaG91c2Vob2xkLWxldmVsIGZvcmVzdCByZWxp
YW5jZSBpbiBDYW1ib2RpYSAtIHN0dWR5IHNpdGVzLCBtZXRob2RzLCBhbmQgcHJlbGltaW5hcnkg
ZmluZGluZ3MuIDwvdGl0bGU+PHNlY29uZGFyeS10aXRsZT5Xb3JraW5nIHBhcGVycywgRm9yZXN0
ICZhbXA7IExhbmRzY2FwZTwvc2Vjb25kYXJ5LXRpdGxlPjwvdGl0bGVzPjx2b2x1bWU+NjAvMjAx
MTwvdm9sdW1lPjxkYXRlcz48eWVhcj4yMDExPC95ZWFyPjwvZGF0ZXM+PHB1Yi1sb2NhdGlvbj5G
b3Jlc3QgJmFtcDsgTGFuZHNjYXBlLCBVbml2ZXJzaXR5IG9mIENvcGVuaGFnZW48L3B1Yi1sb2Nh
dGlvbj48dXJscz48L3VybHM+PC9yZWNvcmQ+PC9DaXRlPjxDaXRlPjxBdXRob3I+VU4tUkVERDwv
QXV0aG9yPjxZZWFyPjIwMTg8L1llYXI+PFJlY051bT4yMjc5PC9SZWNOdW0+PHJlY29yZD48cmVj
LW51bWJlcj4yMjc5PC9yZWMtbnVtYmVyPjxmb3JlaWduLWtleXM+PGtleSBhcHA9IkVOIiBkYi1p
ZD0iYXBwMnh6ZmVpMHR3czhlcGFzMDVmMnpwZGFzcHM5YWFhd3cyIiB0aW1lc3RhbXA9IjE1NDM0
MDE0MjgiPjIyNzk8L2tleT48L2ZvcmVpZ24ta2V5cz48cmVmLXR5cGUgbmFtZT0iV2ViIFBhZ2Ui
PjEyPC9yZWYtdHlwZT48Y29udHJpYnV0b3JzPjxhdXRob3JzPjxhdXRob3I+VU4tUkVERDwvYXV0
aG9yPjwvYXV0aG9ycz48L2NvbnRyaWJ1dG9ycz48dGl0bGVzPjx0aXRsZT5BYm91dCBSRUREKyA8
L3RpdGxlPjwvdGl0bGVzPjx2b2x1bWU+MjAxODwvdm9sdW1lPjxudW1iZXI+SnVseSAxOCA8L251
bWJlcj48ZGF0ZXM+PHllYXI+MjAxODwveWVhcj48L2RhdGVzPjx1cmxzPjxyZWxhdGVkLXVybHM+
PHVybD5odHRwczovL3VucmVkZC5uZXQvYWJvdXQvd2hhdC1pcy1yZWRkLXBsdXMuaHRtbCA8L3Vy
bD48L3JlbGF0ZWQtdXJscz48L3VybHM+PC9yZWNvcmQ+PC9DaXRlPjwvRW5kTm90ZT5=
</w:fldData>
        </w:fldChar>
      </w:r>
      <w:r>
        <w:rPr>
          <w:rFonts w:eastAsiaTheme="minorEastAsia"/>
          <w:sz w:val="22"/>
          <w:szCs w:val="22"/>
        </w:rPr>
        <w:instrText xml:space="preserve"> ADDIN EN.CITE </w:instrText>
      </w:r>
      <w:r>
        <w:rPr>
          <w:rFonts w:eastAsiaTheme="minorEastAsia"/>
          <w:sz w:val="22"/>
          <w:szCs w:val="22"/>
        </w:rPr>
        <w:fldChar w:fldCharType="begin">
          <w:fldData xml:space="preserve">PEVuZE5vdGU+PENpdGU+PEF1dGhvcj5IRU9WPC9BdXRob3I+PFllYXI+MjAwNjwvWWVhcj48UmVj
TnVtPjkwMzwvUmVjTnVtPjxEaXNwbGF5VGV4dD4oSEVPViBldCBhbC4gMjAwNiwgUmEgZXQgYWwu
IDIwMTEsIFVOLVJFREQgMjAxOCk8L0Rpc3BsYXlUZXh0PjxyZWNvcmQ+PHJlYy1udW1iZXI+OTAz
PC9yZWMtbnVtYmVyPjxmb3JlaWduLWtleXM+PGtleSBhcHA9IkVOIiBkYi1pZD0iYXBwMnh6ZmVp
MHR3czhlcGFzMDVmMnpwZGFzcHM5YWFhd3cyIiB0aW1lc3RhbXA9IjE1NDMzMzkzNDIiPjkwMzwv
a2V5PjwvZm9yZWlnbi1rZXlzPjxyZWYtdHlwZSBuYW1lPSJSZXBvcnQiPjI3PC9yZWYtdHlwZT48
Y29udHJpYnV0b3JzPjxhdXRob3JzPjxhdXRob3I+SEVPViwgS2ltIFNyZW5nIDwvYXV0aG9yPjxh
dXRob3I+Qm90dHJhLCBLaGxvayA8L2F1dGhvcj48YXV0aG9yPkhhbnNlbiwgS2FzcGVyIDwvYXV0
aG9yPjxhdXRob3I+U2xvdGgsIENocmlzdGlhbiA8L2F1dGhvcj48L2F1dGhvcnM+PHN1YnNpZGlh
cnktYXV0aG9ycz48YXV0aG9yPkNEUkk8L2F1dGhvcj48L3N1YnNpZGlhcnktYXV0aG9ycz48L2Nv
bnRyaWJ1dG9ycz48dGl0bGVzPjx0aXRsZT5UaGUgdmFsdWUgb2YgZm9yZXN0IHJlc291cmNlcyB0
byBydXJhbCBsaXZlbGlob29kcyBpbiBDYW1ib2RpYTwvdGl0bGU+PC90aXRsZXM+PGRhdGVzPjx5
ZWFyPjIwMDY8L3llYXI+PC9kYXRlcz48cHVibGlzaGVyPkNEUkkgPC9wdWJsaXNoZXI+PHdvcmst
dHlwZT5DRFJJIFBvbGljeSBCcmllZiAyPC93b3JrLXR5cGU+PHVybHM+PC91cmxzPjwvcmVjb3Jk
PjwvQ2l0ZT48Q2l0ZT48QXV0aG9yPlJhPC9BdXRob3I+PFllYXI+MjAxMTwvWWVhcj48UmVjTnVt
PjE0NTQ8L1JlY051bT48cmVjb3JkPjxyZWMtbnVtYmVyPjE0NTQ8L3JlYy1udW1iZXI+PGZvcmVp
Z24ta2V5cz48a2V5IGFwcD0iRU4iIGRiLWlkPSJhcHAyeHpmZWkwdHdzOGVwYXMwNWYyenBkYXNw
czlhYWF3dzIiIHRpbWVzdGFtcD0iMTU0MzMzOTM0OCI+MTQ1NDwva2V5PjwvZm9yZWlnbi1rZXlz
PjxyZWYtdHlwZSBuYW1lPSJSZXBvcnQiPjI3PC9yZWYtdHlwZT48Y29udHJpYnV0b3JzPjxhdXRo
b3JzPjxhdXRob3I+Sy4gUmEgPC9hdXRob3I+PGF1dGhvcj5MLiBQaWNoZGFyYSA8L2F1dGhvcj48
YXV0aG9yPlkuIERhcmFyYXRoPC9hdXRob3I+PGF1dGhvcj5YLiBKaWFvPC9hdXRob3I+PGF1dGhv
cj5DLiBTbWl0aC1IYWxsIDwvYXV0aG9yPjwvYXV0aG9ycz48L2NvbnRyaWJ1dG9ycz48dGl0bGVz
Pjx0aXRsZT5Ub3dhcmRzIHVuZGVyc3RhbmRpbmcgaG91c2Vob2xkLWxldmVsIGZvcmVzdCByZWxp
YW5jZSBpbiBDYW1ib2RpYSAtIHN0dWR5IHNpdGVzLCBtZXRob2RzLCBhbmQgcHJlbGltaW5hcnkg
ZmluZGluZ3MuIDwvdGl0bGU+PHNlY29uZGFyeS10aXRsZT5Xb3JraW5nIHBhcGVycywgRm9yZXN0
ICZhbXA7IExhbmRzY2FwZTwvc2Vjb25kYXJ5LXRpdGxlPjwvdGl0bGVzPjx2b2x1bWU+NjAvMjAx
MTwvdm9sdW1lPjxkYXRlcz48eWVhcj4yMDExPC95ZWFyPjwvZGF0ZXM+PHB1Yi1sb2NhdGlvbj5G
b3Jlc3QgJmFtcDsgTGFuZHNjYXBlLCBVbml2ZXJzaXR5IG9mIENvcGVuaGFnZW48L3B1Yi1sb2Nh
dGlvbj48dXJscz48L3VybHM+PC9yZWNvcmQ+PC9DaXRlPjxDaXRlPjxBdXRob3I+VU4tUkVERDwv
QXV0aG9yPjxZZWFyPjIwMTg8L1llYXI+PFJlY051bT4yMjc5PC9SZWNOdW0+PHJlY29yZD48cmVj
LW51bWJlcj4yMjc5PC9yZWMtbnVtYmVyPjxmb3JlaWduLWtleXM+PGtleSBhcHA9IkVOIiBkYi1p
ZD0iYXBwMnh6ZmVpMHR3czhlcGFzMDVmMnpwZGFzcHM5YWFhd3cyIiB0aW1lc3RhbXA9IjE1NDM0
MDE0MjgiPjIyNzk8L2tleT48L2ZvcmVpZ24ta2V5cz48cmVmLXR5cGUgbmFtZT0iV2ViIFBhZ2Ui
PjEyPC9yZWYtdHlwZT48Y29udHJpYnV0b3JzPjxhdXRob3JzPjxhdXRob3I+VU4tUkVERDwvYXV0
aG9yPjwvYXV0aG9ycz48L2NvbnRyaWJ1dG9ycz48dGl0bGVzPjx0aXRsZT5BYm91dCBSRUREKyA8
L3RpdGxlPjwvdGl0bGVzPjx2b2x1bWU+MjAxODwvdm9sdW1lPjxudW1iZXI+SnVseSAxOCA8L251
bWJlcj48ZGF0ZXM+PHllYXI+MjAxODwveWVhcj48L2RhdGVzPjx1cmxzPjxyZWxhdGVkLXVybHM+
PHVybD5odHRwczovL3VucmVkZC5uZXQvYWJvdXQvd2hhdC1pcy1yZWRkLXBsdXMuaHRtbCA8L3Vy
bD48L3JlbGF0ZWQtdXJscz48L3VybHM+PC9yZWNvcmQ+PC9DaXRlPjwvRW5kTm90ZT5=
</w:fldData>
        </w:fldChar>
      </w:r>
      <w:r>
        <w:rPr>
          <w:rFonts w:eastAsiaTheme="minorEastAsia"/>
          <w:sz w:val="22"/>
          <w:szCs w:val="22"/>
        </w:rPr>
        <w:instrText xml:space="preserve"> ADDIN EN.CITE.DATA </w:instrText>
      </w:r>
      <w:r>
        <w:rPr>
          <w:rFonts w:eastAsiaTheme="minorEastAsia"/>
          <w:sz w:val="22"/>
          <w:szCs w:val="22"/>
        </w:rPr>
      </w:r>
      <w:r>
        <w:rPr>
          <w:rFonts w:eastAsiaTheme="minorEastAsia"/>
          <w:sz w:val="22"/>
          <w:szCs w:val="22"/>
        </w:rPr>
        <w:fldChar w:fldCharType="end"/>
      </w:r>
      <w:r w:rsidRPr="00BD06D5">
        <w:rPr>
          <w:rFonts w:eastAsiaTheme="minorEastAsia"/>
          <w:sz w:val="22"/>
          <w:szCs w:val="22"/>
        </w:rPr>
      </w:r>
      <w:r w:rsidRPr="00BD06D5">
        <w:rPr>
          <w:rFonts w:eastAsiaTheme="minorEastAsia"/>
          <w:sz w:val="22"/>
          <w:szCs w:val="22"/>
        </w:rPr>
        <w:fldChar w:fldCharType="separate"/>
      </w:r>
      <w:r>
        <w:rPr>
          <w:rFonts w:eastAsiaTheme="minorEastAsia"/>
          <w:noProof/>
          <w:sz w:val="22"/>
          <w:szCs w:val="22"/>
        </w:rPr>
        <w:t>(HEOV et al. 2006, Ra et al. 2011, UN-REDD 2018)</w:t>
      </w:r>
      <w:r w:rsidRPr="00BD06D5">
        <w:rPr>
          <w:rFonts w:eastAsiaTheme="minorEastAsia"/>
          <w:sz w:val="22"/>
          <w:szCs w:val="22"/>
        </w:rPr>
        <w:fldChar w:fldCharType="end"/>
      </w:r>
      <w:r w:rsidRPr="00BD06D5">
        <w:rPr>
          <w:rFonts w:eastAsiaTheme="minorEastAsia"/>
          <w:sz w:val="22"/>
          <w:szCs w:val="22"/>
        </w:rPr>
        <w:t>.</w:t>
      </w:r>
      <w:r w:rsidRPr="00CE356F">
        <w:rPr>
          <w:rFonts w:eastAsiaTheme="minorEastAsia"/>
          <w:sz w:val="22"/>
          <w:szCs w:val="22"/>
        </w:rPr>
        <w:t xml:space="preserve"> </w:t>
      </w:r>
      <w:r>
        <w:rPr>
          <w:sz w:val="22"/>
          <w:szCs w:val="22"/>
        </w:rPr>
        <w:t xml:space="preserve"> </w:t>
      </w:r>
    </w:p>
    <w:p w14:paraId="617A0DE7" w14:textId="77777777" w:rsidR="007F3F51" w:rsidRDefault="007F3F51">
      <w:pPr>
        <w:pStyle w:val="CommentText"/>
      </w:pPr>
    </w:p>
  </w:comment>
  <w:comment w:id="251" w:author="Iben Nathan" w:date="2019-03-02T14:42:00Z" w:initials="IN">
    <w:p w14:paraId="22743F5F" w14:textId="77777777" w:rsidR="007F3F51" w:rsidRDefault="007F3F51">
      <w:pPr>
        <w:pStyle w:val="CommentText"/>
      </w:pPr>
      <w:r>
        <w:rPr>
          <w:rStyle w:val="CommentReference"/>
        </w:rPr>
        <w:annotationRef/>
      </w:r>
      <w:r>
        <w:t>Unexplained, yes. Unexpected, we do not know.</w:t>
      </w:r>
    </w:p>
  </w:comment>
  <w:comment w:id="263" w:author="Iben Nathan" w:date="2019-03-02T14:52:00Z" w:initials="IN">
    <w:p w14:paraId="60AFDAEE" w14:textId="77777777" w:rsidR="007F3F51" w:rsidRDefault="007F3F51">
      <w:pPr>
        <w:pStyle w:val="CommentText"/>
      </w:pPr>
      <w:r>
        <w:rPr>
          <w:rStyle w:val="CommentReference"/>
        </w:rPr>
        <w:annotationRef/>
      </w:r>
      <w:r>
        <w:t>I really do not know if this was the idea, but it sounds likely</w:t>
      </w:r>
    </w:p>
  </w:comment>
  <w:comment w:id="267" w:author="Iben Nathan" w:date="2019-03-02T14:48:00Z" w:initials="IN">
    <w:p w14:paraId="556EB7DF" w14:textId="77777777" w:rsidR="007F3F51" w:rsidRDefault="007F3F51">
      <w:pPr>
        <w:pStyle w:val="CommentText"/>
      </w:pPr>
      <w:r>
        <w:rPr>
          <w:rStyle w:val="CommentReference"/>
        </w:rPr>
        <w:annotationRef/>
      </w:r>
      <w:r>
        <w:t>Iben can add more references when we have finished writing the text</w:t>
      </w:r>
    </w:p>
  </w:comment>
  <w:comment w:id="283" w:author="Iben Nathan" w:date="2019-03-02T14:55:00Z" w:initials="IN">
    <w:p w14:paraId="1390D6EF" w14:textId="77777777" w:rsidR="007F3F51" w:rsidRDefault="007F3F51">
      <w:pPr>
        <w:pStyle w:val="CommentText"/>
      </w:pPr>
      <w:r>
        <w:rPr>
          <w:rStyle w:val="CommentReference"/>
        </w:rPr>
        <w:annotationRef/>
      </w:r>
      <w:r>
        <w:t xml:space="preserve">The expansion as such was extremely planned and not unbridled at all, - the problem was the unbridled cut and run + no payment of taxes to the treasury + conflicts with local people </w:t>
      </w:r>
    </w:p>
  </w:comment>
  <w:comment w:id="285" w:author="Iben Nathan" w:date="2019-03-02T14:56:00Z" w:initials="IN">
    <w:p w14:paraId="36923809" w14:textId="77777777" w:rsidR="007F3F51" w:rsidRDefault="007F3F51">
      <w:pPr>
        <w:pStyle w:val="CommentText"/>
      </w:pPr>
      <w:r>
        <w:rPr>
          <w:rStyle w:val="CommentReference"/>
        </w:rPr>
        <w:annotationRef/>
      </w:r>
      <w:r>
        <w:t>I am not sure what you mean. The only recognizable element from our model in the economic concession set up is economic growth – none of the other elements are present, but the transnational actors are yelling “good governance” all the time against the economic concessions</w:t>
      </w:r>
    </w:p>
  </w:comment>
  <w:comment w:id="309" w:author="Iben Nathan" w:date="2019-03-02T15:03:00Z" w:initials="IN">
    <w:p w14:paraId="227C875D" w14:textId="77777777" w:rsidR="007F3F51" w:rsidRDefault="007F3F51">
      <w:pPr>
        <w:pStyle w:val="CommentText"/>
      </w:pPr>
      <w:r>
        <w:rPr>
          <w:rStyle w:val="CommentReference"/>
        </w:rPr>
        <w:annotationRef/>
      </w:r>
      <w:r>
        <w:t xml:space="preserve">I realize that this concept “non-timber concessions”! makes it easier for you to differentiate. However, in the Cambodian context it is more precise to call them economic concessions/Economic Land concessions or ELCs. This is because 1) there are also additional other non-timber concession types that follow very different logics than the ELCs such as “social concessions” that are meant to benefit local people, (they just never really took off)  2) there is a law in Cambodia regulating economic land concessions, while other laws regulate, say, social concessions and  mining concessions. </w:t>
      </w:r>
    </w:p>
  </w:comment>
  <w:comment w:id="321" w:author="Iben Nathan" w:date="2019-03-02T15:24:00Z" w:initials="IN">
    <w:p w14:paraId="1E61C950" w14:textId="77777777" w:rsidR="007F3F51" w:rsidRDefault="007F3F51" w:rsidP="009F2306">
      <w:pPr>
        <w:widowControl w:val="0"/>
        <w:contextualSpacing/>
        <w:mirrorIndents/>
        <w:rPr>
          <w:sz w:val="22"/>
          <w:szCs w:val="22"/>
        </w:rPr>
      </w:pPr>
      <w:r>
        <w:rPr>
          <w:rStyle w:val="CommentReference"/>
        </w:rPr>
        <w:annotationRef/>
      </w:r>
      <w:r>
        <w:rPr>
          <w:sz w:val="22"/>
          <w:szCs w:val="22"/>
        </w:rPr>
        <w:t xml:space="preserve">This I do not understand– who are “they”?  I have hardly seen anybody define illegal activity in Cambodia </w:t>
      </w:r>
    </w:p>
    <w:p w14:paraId="2874C354" w14:textId="77777777" w:rsidR="007F3F51" w:rsidRDefault="007F3F51">
      <w:pPr>
        <w:pStyle w:val="CommentText"/>
      </w:pPr>
      <w:r>
        <w:t xml:space="preserve"> </w:t>
      </w:r>
    </w:p>
  </w:comment>
  <w:comment w:id="340" w:author="Iben Nathan" w:date="2019-03-02T15:38:00Z" w:initials="IN">
    <w:p w14:paraId="22762903" w14:textId="77777777" w:rsidR="007F3F51" w:rsidRDefault="007F3F51">
      <w:pPr>
        <w:pStyle w:val="CommentText"/>
      </w:pPr>
      <w:r>
        <w:rPr>
          <w:rStyle w:val="CommentReference"/>
        </w:rPr>
        <w:annotationRef/>
      </w:r>
      <w:r>
        <w:t>We already focused on the forest sector above</w:t>
      </w:r>
    </w:p>
  </w:comment>
  <w:comment w:id="409" w:author="Iben Nathan" w:date="2019-03-02T16:16:00Z" w:initials="IN">
    <w:p w14:paraId="2A10141C" w14:textId="77777777" w:rsidR="007F3F51" w:rsidRDefault="007F3F51">
      <w:pPr>
        <w:pStyle w:val="CommentText"/>
      </w:pPr>
      <w:r>
        <w:rPr>
          <w:rStyle w:val="CommentReference"/>
        </w:rPr>
        <w:annotationRef/>
      </w:r>
      <w:r>
        <w:t>To me the argument is: stakeholder processes may increase the legitimacy of the government, but the government is authoritarian - not legitimate. Hence, FLEGT may increase the legitimacy of an authoritarian government.</w:t>
      </w:r>
    </w:p>
  </w:comment>
  <w:comment w:id="439" w:author="Iben Nathan" w:date="2019-03-02T16:35:00Z" w:initials="IN">
    <w:p w14:paraId="45E03C9B" w14:textId="77777777" w:rsidR="007F3F51" w:rsidRDefault="007F3F51">
      <w:pPr>
        <w:pStyle w:val="CommentText"/>
      </w:pPr>
      <w:r>
        <w:rPr>
          <w:rStyle w:val="CommentReference"/>
        </w:rPr>
        <w:annotationRef/>
      </w:r>
      <w:r>
        <w:t>Maybe not the best argument</w:t>
      </w:r>
    </w:p>
  </w:comment>
  <w:comment w:id="447" w:author="Iben Nathan" w:date="2019-03-02T16:25:00Z" w:initials="IN">
    <w:p w14:paraId="4681D642" w14:textId="77777777" w:rsidR="007F3F51" w:rsidRDefault="007F3F51">
      <w:pPr>
        <w:pStyle w:val="CommentText"/>
      </w:pPr>
      <w:r>
        <w:rPr>
          <w:rStyle w:val="CommentReference"/>
        </w:rPr>
        <w:annotationRef/>
      </w:r>
      <w:r>
        <w:t>This is also not convincing</w:t>
      </w:r>
    </w:p>
  </w:comment>
  <w:comment w:id="449" w:author="Cashore, Benjamin" w:date="2019-02-26T17:09:00Z" w:initials="CB">
    <w:p w14:paraId="7E05748B" w14:textId="77777777" w:rsidR="007F3F51" w:rsidRDefault="007F3F51">
      <w:pPr>
        <w:pStyle w:val="CommentText"/>
      </w:pPr>
      <w:r>
        <w:rPr>
          <w:rStyle w:val="CommentReference"/>
        </w:rPr>
        <w:annotationRef/>
      </w:r>
      <w:r>
        <w:t>I don’t quite follow</w:t>
      </w:r>
    </w:p>
  </w:comment>
  <w:comment w:id="450" w:author="Iben Nathan" w:date="2019-03-02T16:35:00Z" w:initials="IN">
    <w:p w14:paraId="3254FF25" w14:textId="77777777" w:rsidR="007F3F51" w:rsidRDefault="007F3F51">
      <w:pPr>
        <w:pStyle w:val="CommentText"/>
      </w:pPr>
      <w:r>
        <w:rPr>
          <w:rStyle w:val="CommentReference"/>
        </w:rPr>
        <w:annotationRef/>
      </w:r>
      <w:r>
        <w:t>Your text got two different arguments mixed up. I have tried to clarify.</w:t>
      </w:r>
    </w:p>
  </w:comment>
  <w:comment w:id="509" w:author="Iben Nathan" w:date="2019-02-18T11:50:00Z" w:initials="IN">
    <w:p w14:paraId="01CCF1A8" w14:textId="77777777" w:rsidR="007F3F51" w:rsidRDefault="007F3F51">
      <w:pPr>
        <w:pStyle w:val="CommentText"/>
      </w:pPr>
      <w:r>
        <w:rPr>
          <w:rStyle w:val="CommentReference"/>
        </w:rPr>
        <w:annotationRef/>
      </w:r>
      <w:r>
        <w:t xml:space="preserve"> politically convenient, for instance for advocacy organizations, to argue that protecting the forest has positive impacts on livelihoods and economic growth …</w:t>
      </w:r>
    </w:p>
  </w:comment>
  <w:comment w:id="510" w:author="Iben Nathan" w:date="2019-02-18T11:53:00Z" w:initials="IN">
    <w:p w14:paraId="2E5F6AE3" w14:textId="77777777" w:rsidR="007F3F51" w:rsidRDefault="007F3F51">
      <w:pPr>
        <w:pStyle w:val="CommentText"/>
      </w:pPr>
      <w:r>
        <w:rPr>
          <w:rStyle w:val="CommentReference"/>
        </w:rPr>
        <w:annotationRef/>
      </w:r>
      <w:r>
        <w:t>An additional problem is that Risse et al approach transnational interventions as more or less politically neutral – have no motives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E234101" w15:done="0"/>
  <w15:commentEx w15:paraId="49817E5E" w15:done="0"/>
  <w15:commentEx w15:paraId="45019B1A" w15:done="0"/>
  <w15:commentEx w15:paraId="69A80CC9" w15:done="0"/>
  <w15:commentEx w15:paraId="6EFF5AC6" w15:done="0"/>
  <w15:commentEx w15:paraId="554A6360" w15:done="0"/>
  <w15:commentEx w15:paraId="21D3470C" w15:done="0"/>
  <w15:commentEx w15:paraId="415963C9" w15:done="0"/>
  <w15:commentEx w15:paraId="6009354D" w15:done="0"/>
  <w15:commentEx w15:paraId="113401AB" w15:paraIdParent="6009354D" w15:done="0"/>
  <w15:commentEx w15:paraId="114C5F08" w15:done="0"/>
  <w15:commentEx w15:paraId="45DEC1D9" w15:done="0"/>
  <w15:commentEx w15:paraId="1830E5C2" w15:done="0"/>
  <w15:commentEx w15:paraId="1717A129" w15:done="0"/>
  <w15:commentEx w15:paraId="5C4EA748" w15:done="0"/>
  <w15:commentEx w15:paraId="1D852A95" w15:done="0"/>
  <w15:commentEx w15:paraId="18BF4A5B" w15:done="0"/>
  <w15:commentEx w15:paraId="7D944FAF" w15:done="0"/>
  <w15:commentEx w15:paraId="3DC1E97B" w15:done="0"/>
  <w15:commentEx w15:paraId="5326E5BB" w15:done="0"/>
  <w15:commentEx w15:paraId="16480CCE" w15:done="0"/>
  <w15:commentEx w15:paraId="651FF474" w15:done="0"/>
  <w15:commentEx w15:paraId="7062188C" w15:done="0"/>
  <w15:commentEx w15:paraId="15F1FA22" w15:done="0"/>
  <w15:commentEx w15:paraId="7F15A4B8" w15:done="0"/>
  <w15:commentEx w15:paraId="04366E06" w15:done="0"/>
  <w15:commentEx w15:paraId="7C5D13C9" w15:done="0"/>
  <w15:commentEx w15:paraId="19CD0A6C" w15:done="0"/>
  <w15:commentEx w15:paraId="6A158336" w15:done="0"/>
  <w15:commentEx w15:paraId="56578E60" w15:done="0"/>
  <w15:commentEx w15:paraId="77FDD7F5" w15:done="0"/>
  <w15:commentEx w15:paraId="617A0DE7" w15:done="0"/>
  <w15:commentEx w15:paraId="22743F5F" w15:done="0"/>
  <w15:commentEx w15:paraId="60AFDAEE" w15:done="0"/>
  <w15:commentEx w15:paraId="556EB7DF" w15:done="0"/>
  <w15:commentEx w15:paraId="1390D6EF" w15:done="0"/>
  <w15:commentEx w15:paraId="36923809" w15:done="0"/>
  <w15:commentEx w15:paraId="227C875D" w15:done="0"/>
  <w15:commentEx w15:paraId="2874C354" w15:done="0"/>
  <w15:commentEx w15:paraId="22762903" w15:done="0"/>
  <w15:commentEx w15:paraId="2A10141C" w15:done="0"/>
  <w15:commentEx w15:paraId="45E03C9B" w15:done="0"/>
  <w15:commentEx w15:paraId="4681D642" w15:done="0"/>
  <w15:commentEx w15:paraId="7E05748B" w15:done="0"/>
  <w15:commentEx w15:paraId="3254FF25" w15:done="0"/>
  <w15:commentEx w15:paraId="01CCF1A8" w15:done="0"/>
  <w15:commentEx w15:paraId="2E5F6AE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E234101" w16cid:durableId="202764A3"/>
  <w16cid:commentId w16cid:paraId="49817E5E" w16cid:durableId="202764A4"/>
  <w16cid:commentId w16cid:paraId="45019B1A" w16cid:durableId="202764A5"/>
  <w16cid:commentId w16cid:paraId="69A80CC9" w16cid:durableId="202764A6"/>
  <w16cid:commentId w16cid:paraId="6EFF5AC6" w16cid:durableId="202764A7"/>
  <w16cid:commentId w16cid:paraId="554A6360" w16cid:durableId="202764A8"/>
  <w16cid:commentId w16cid:paraId="21D3470C" w16cid:durableId="202764A9"/>
  <w16cid:commentId w16cid:paraId="415963C9" w16cid:durableId="202764AA"/>
  <w16cid:commentId w16cid:paraId="6009354D" w16cid:durableId="202764AB"/>
  <w16cid:commentId w16cid:paraId="113401AB" w16cid:durableId="202771F3"/>
  <w16cid:commentId w16cid:paraId="114C5F08" w16cid:durableId="20276E2C"/>
  <w16cid:commentId w16cid:paraId="45DEC1D9" w16cid:durableId="20276E53"/>
  <w16cid:commentId w16cid:paraId="1830E5C2" w16cid:durableId="20276E96"/>
  <w16cid:commentId w16cid:paraId="1717A129" w16cid:durableId="20276F7A"/>
  <w16cid:commentId w16cid:paraId="5C4EA748" w16cid:durableId="202764AC"/>
  <w16cid:commentId w16cid:paraId="1D852A95" w16cid:durableId="202764AD"/>
  <w16cid:commentId w16cid:paraId="18BF4A5B" w16cid:durableId="202764AE"/>
  <w16cid:commentId w16cid:paraId="7D944FAF" w16cid:durableId="202764AF"/>
  <w16cid:commentId w16cid:paraId="3DC1E97B" w16cid:durableId="202764B0"/>
  <w16cid:commentId w16cid:paraId="5326E5BB" w16cid:durableId="202764B1"/>
  <w16cid:commentId w16cid:paraId="16480CCE" w16cid:durableId="202764B2"/>
  <w16cid:commentId w16cid:paraId="651FF474" w16cid:durableId="202764B3"/>
  <w16cid:commentId w16cid:paraId="7062188C" w16cid:durableId="20276FEA"/>
  <w16cid:commentId w16cid:paraId="15F1FA22" w16cid:durableId="202764B4"/>
  <w16cid:commentId w16cid:paraId="7F15A4B8" w16cid:durableId="202764B5"/>
  <w16cid:commentId w16cid:paraId="04366E06" w16cid:durableId="202770A6"/>
  <w16cid:commentId w16cid:paraId="7C5D13C9" w16cid:durableId="202764B6"/>
  <w16cid:commentId w16cid:paraId="19CD0A6C" w16cid:durableId="202764B7"/>
  <w16cid:commentId w16cid:paraId="6A158336" w16cid:durableId="202764B8"/>
  <w16cid:commentId w16cid:paraId="56578E60" w16cid:durableId="202764B9"/>
  <w16cid:commentId w16cid:paraId="77FDD7F5" w16cid:durableId="202764BA"/>
  <w16cid:commentId w16cid:paraId="617A0DE7" w16cid:durableId="202764BB"/>
  <w16cid:commentId w16cid:paraId="22743F5F" w16cid:durableId="202764BC"/>
  <w16cid:commentId w16cid:paraId="60AFDAEE" w16cid:durableId="202764BD"/>
  <w16cid:commentId w16cid:paraId="556EB7DF" w16cid:durableId="202764BE"/>
  <w16cid:commentId w16cid:paraId="1390D6EF" w16cid:durableId="202764BF"/>
  <w16cid:commentId w16cid:paraId="36923809" w16cid:durableId="202764C0"/>
  <w16cid:commentId w16cid:paraId="227C875D" w16cid:durableId="202764C1"/>
  <w16cid:commentId w16cid:paraId="2874C354" w16cid:durableId="202764C2"/>
  <w16cid:commentId w16cid:paraId="22762903" w16cid:durableId="202764C3"/>
  <w16cid:commentId w16cid:paraId="2A10141C" w16cid:durableId="202764C4"/>
  <w16cid:commentId w16cid:paraId="45E03C9B" w16cid:durableId="202764C5"/>
  <w16cid:commentId w16cid:paraId="4681D642" w16cid:durableId="202764C6"/>
  <w16cid:commentId w16cid:paraId="7E05748B" w16cid:durableId="202764C7"/>
  <w16cid:commentId w16cid:paraId="3254FF25" w16cid:durableId="202764C8"/>
  <w16cid:commentId w16cid:paraId="01CCF1A8" w16cid:durableId="202764C9"/>
  <w16cid:commentId w16cid:paraId="2E5F6AE3" w16cid:durableId="202764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774227" w14:textId="77777777" w:rsidR="00F944BF" w:rsidRDefault="00F944BF" w:rsidP="00606B57">
      <w:r>
        <w:separator/>
      </w:r>
    </w:p>
  </w:endnote>
  <w:endnote w:type="continuationSeparator" w:id="0">
    <w:p w14:paraId="79C3445A" w14:textId="77777777" w:rsidR="00F944BF" w:rsidRDefault="00F944BF" w:rsidP="00606B57">
      <w:r>
        <w:continuationSeparator/>
      </w:r>
    </w:p>
  </w:endnote>
  <w:endnote w:id="1">
    <w:p w14:paraId="1678562E" w14:textId="77777777" w:rsidR="007F3F51" w:rsidRPr="00A44702" w:rsidRDefault="007F3F51" w:rsidP="00A16BDC">
      <w:pPr>
        <w:pStyle w:val="EndnoteText"/>
        <w:widowControl w:val="0"/>
        <w:adjustRightInd w:val="0"/>
        <w:contextualSpacing/>
        <w:rPr>
          <w:rFonts w:ascii="Times New Roman" w:hAnsi="Times New Roman" w:cs="Times New Roman"/>
          <w:sz w:val="18"/>
          <w:szCs w:val="18"/>
        </w:rPr>
      </w:pPr>
      <w:r w:rsidRPr="00CD4CB0">
        <w:rPr>
          <w:rStyle w:val="EndnoteReference"/>
          <w:rFonts w:ascii="Times New Roman" w:hAnsi="Times New Roman" w:cs="Times New Roman"/>
          <w:sz w:val="18"/>
          <w:szCs w:val="18"/>
        </w:rPr>
        <w:endnoteRef/>
      </w:r>
      <w:r w:rsidRPr="00CD4CB0">
        <w:rPr>
          <w:rFonts w:ascii="Times New Roman" w:hAnsi="Times New Roman" w:cs="Times New Roman"/>
          <w:sz w:val="18"/>
          <w:szCs w:val="18"/>
        </w:rPr>
        <w:t xml:space="preserve"> </w:t>
      </w:r>
      <w:r w:rsidRPr="00A44702">
        <w:rPr>
          <w:rFonts w:ascii="Times New Roman" w:hAnsi="Times New Roman" w:cs="Times New Roman"/>
          <w:sz w:val="18"/>
          <w:szCs w:val="18"/>
        </w:rPr>
        <w:t>While both projects promote “good governance” in some way, the former reinforces, while the latter challenges, sovereignty Westphalian authority as the only game in town.  The result is that the former draws on “policy mixes” for identifying practical ways in which non-state actors might provide functional help, while the latter requires attention to the interaction of public and private governance “spheres” (Cashore et all 2019).</w:t>
      </w:r>
    </w:p>
  </w:endnote>
  <w:endnote w:id="2">
    <w:p w14:paraId="218EDF41" w14:textId="77777777" w:rsidR="007F3F51" w:rsidRPr="00A44702" w:rsidRDefault="007F3F51" w:rsidP="00065872">
      <w:pPr>
        <w:pStyle w:val="EndnoteText"/>
        <w:rPr>
          <w:rFonts w:ascii="Times New Roman" w:hAnsi="Times New Roman" w:cs="Times New Roman"/>
          <w:sz w:val="18"/>
          <w:szCs w:val="18"/>
        </w:rPr>
      </w:pPr>
      <w:r w:rsidRPr="00A44702">
        <w:rPr>
          <w:rStyle w:val="EndnoteReference"/>
          <w:rFonts w:ascii="Times New Roman" w:hAnsi="Times New Roman" w:cs="Times New Roman"/>
          <w:sz w:val="18"/>
          <w:szCs w:val="18"/>
        </w:rPr>
        <w:endnoteRef/>
      </w:r>
      <w:r w:rsidRPr="00A44702">
        <w:rPr>
          <w:rFonts w:ascii="Times New Roman" w:hAnsi="Times New Roman" w:cs="Times New Roman"/>
          <w:sz w:val="18"/>
          <w:szCs w:val="18"/>
        </w:rPr>
        <w:t xml:space="preserve"> Woo, Ramesh and Howlett’s work on capacity focuses especially on the need to move capacity beyond technical considerations to build “legitimacy”. In this sense, their research confronts the good governance norm complex because it does not assume that a focus on technical issues usually the focus of design questions will necessarily improve legitimacy. Still, they largely assume a positive relationship between developing the capacity to build legitimacy, and building more effective and influential tools – when our point is that there are always going to be countervailing impacts. Howlett’s recent work reinforces or emphasis on the need to challenge the synergistic assumptions by calling attention to the “Darkside of Policy Design”  </w:t>
      </w:r>
      <w:r w:rsidRPr="00A44702">
        <w:rPr>
          <w:rFonts w:ascii="Times New Roman" w:hAnsi="Times New Roman" w:cs="Times New Roman"/>
          <w:sz w:val="18"/>
          <w:szCs w:val="18"/>
        </w:rPr>
        <w:fldChar w:fldCharType="begin"/>
      </w:r>
      <w:r w:rsidRPr="00A44702">
        <w:rPr>
          <w:rFonts w:ascii="Times New Roman" w:hAnsi="Times New Roman" w:cs="Times New Roman"/>
          <w:sz w:val="18"/>
          <w:szCs w:val="18"/>
        </w:rPr>
        <w:instrText xml:space="preserve"> ADDIN EN.CITE &lt;EndNote&gt;&lt;Cite&gt;&lt;Author&gt;Howlett&lt;/Author&gt;&lt;Year&gt;2019&lt;/Year&gt;&lt;RecNum&gt;82334&lt;/RecNum&gt;&lt;DisplayText&gt;(Howlett 2019)&lt;/DisplayText&gt;&lt;record&gt;&lt;rec-number&gt;82334&lt;/rec-number&gt;&lt;foreign-keys&gt;&lt;key app="EN" db-id="zd99pwsezrwdx5ep05ixvswmttr9paate0sd" timestamp="1549976291"&gt;82334&lt;/key&gt;&lt;/foreign-keys&gt;&lt;ref-type name="Conference Paper"&gt;47&lt;/ref-type&gt;&lt;contributors&gt;&lt;authors&gt;&lt;author&gt;Michael Howlett&lt;/author&gt;&lt;/authors&gt;&lt;/contributors&gt;&lt;titles&gt;&lt;title&gt; Dealing with the Darkside of Policy Design: Policy Resilience and Volatility in Policy Mixes&lt;/title&gt;&lt;secondary-title&gt;APPN&lt;/secondary-title&gt;&lt;/titles&gt;&lt;dates&gt;&lt;year&gt;2019&lt;/year&gt;&lt;pub-dates&gt;&lt;date&gt;January 16&lt;/date&gt;&lt;/pub-dates&gt;&lt;/dates&gt;&lt;pub-location&gt;Auckland, New Zealand&lt;/pub-location&gt;&lt;urls&gt;&lt;/urls&gt;&lt;/record&gt;&lt;/Cite&gt;&lt;/EndNote&gt;</w:instrText>
      </w:r>
      <w:r w:rsidRPr="00A44702">
        <w:rPr>
          <w:rFonts w:ascii="Times New Roman" w:hAnsi="Times New Roman" w:cs="Times New Roman"/>
          <w:sz w:val="18"/>
          <w:szCs w:val="18"/>
        </w:rPr>
        <w:fldChar w:fldCharType="separate"/>
      </w:r>
      <w:r w:rsidRPr="00A44702">
        <w:rPr>
          <w:rFonts w:ascii="Times New Roman" w:hAnsi="Times New Roman" w:cs="Times New Roman"/>
          <w:noProof/>
          <w:sz w:val="18"/>
          <w:szCs w:val="18"/>
        </w:rPr>
        <w:t>(Howlett 2019)</w:t>
      </w:r>
      <w:r w:rsidRPr="00A44702">
        <w:rPr>
          <w:rFonts w:ascii="Times New Roman" w:hAnsi="Times New Roman" w:cs="Times New Roman"/>
          <w:sz w:val="18"/>
          <w:szCs w:val="18"/>
        </w:rPr>
        <w:fldChar w:fldCharType="end"/>
      </w:r>
      <w:r w:rsidRPr="00A44702">
        <w:rPr>
          <w:rFonts w:ascii="Times New Roman" w:hAnsi="Times New Roman" w:cs="Times New Roman"/>
          <w:sz w:val="18"/>
          <w:szCs w:val="18"/>
        </w:rPr>
        <w:t>. Where we differ is that it is not so much there are “bad outcomes” per se, which are almost always have some type of normative subjective evaluation that gives rise to particular problem definitions in the first place, but rather, policy tools will always have a range of countervailing and negative impacts from what policy designers had intended. For example, we show below that much of the good governance norm complex has reinforced growth over biodiversity conservation or local rights, even when the formal problem definition used to justify the financial or market driven instrument was to address biodiversity or local rights. Our analysis does not find that focusing on economic growth over biodiversity is “dark” per se, since individual and collective values will view these outcomes quite differently. Our point is the current good governance norm complex has hidden these complex relationships that, if instrument design is to better address specified problems, need to be made transparent. opened up.</w:t>
      </w:r>
    </w:p>
  </w:endnote>
  <w:endnote w:id="3">
    <w:p w14:paraId="01179177" w14:textId="77777777" w:rsidR="007F3F51" w:rsidRPr="00A44702" w:rsidRDefault="007F3F51" w:rsidP="00CB73BB">
      <w:pPr>
        <w:pStyle w:val="EndnoteText"/>
        <w:rPr>
          <w:rFonts w:ascii="Times New Roman" w:hAnsi="Times New Roman" w:cs="Times New Roman"/>
          <w:sz w:val="18"/>
          <w:szCs w:val="18"/>
        </w:rPr>
      </w:pPr>
      <w:r w:rsidRPr="00A44702">
        <w:rPr>
          <w:rStyle w:val="EndnoteReference"/>
          <w:rFonts w:ascii="Times New Roman" w:hAnsi="Times New Roman" w:cs="Times New Roman"/>
          <w:sz w:val="18"/>
          <w:szCs w:val="18"/>
        </w:rPr>
        <w:endnoteRef/>
      </w:r>
      <w:r w:rsidRPr="00A44702">
        <w:rPr>
          <w:rFonts w:ascii="Times New Roman" w:hAnsi="Times New Roman" w:cs="Times New Roman"/>
          <w:sz w:val="18"/>
          <w:szCs w:val="18"/>
        </w:rPr>
        <w:t xml:space="preserve"> We thank Michael Howlett for expanding our initial focus on epistemic communities to include </w:t>
      </w:r>
      <w:r w:rsidRPr="00A44702">
        <w:rPr>
          <w:rFonts w:ascii="Times New Roman" w:eastAsia="Times New Roman" w:hAnsi="Times New Roman" w:cs="Times New Roman"/>
          <w:color w:val="000000"/>
          <w:sz w:val="18"/>
          <w:szCs w:val="18"/>
        </w:rPr>
        <w:t>instrument constituencies and discourse coalitions</w:t>
      </w:r>
      <w:r w:rsidRPr="00A44702">
        <w:rPr>
          <w:rFonts w:ascii="Times New Roman" w:hAnsi="Times New Roman" w:cs="Times New Roman"/>
          <w:sz w:val="18"/>
          <w:szCs w:val="18"/>
        </w:rPr>
        <w:t xml:space="preserve">. </w:t>
      </w:r>
      <w:r w:rsidRPr="00A44702">
        <w:rPr>
          <w:rFonts w:ascii="Times New Roman" w:hAnsi="Times New Roman" w:cs="Times New Roman"/>
          <w:bCs/>
          <w:sz w:val="18"/>
          <w:szCs w:val="18"/>
        </w:rPr>
        <w:t>Cashore and Nathan (</w:t>
      </w:r>
      <w:r w:rsidRPr="00A44702">
        <w:rPr>
          <w:rFonts w:ascii="Times New Roman" w:hAnsi="Times New Roman" w:cs="Times New Roman"/>
          <w:bCs/>
          <w:i/>
          <w:iCs/>
          <w:sz w:val="18"/>
          <w:szCs w:val="18"/>
        </w:rPr>
        <w:t>ibid)</w:t>
      </w:r>
      <w:r w:rsidRPr="00A44702">
        <w:rPr>
          <w:rFonts w:ascii="Times New Roman" w:hAnsi="Times New Roman" w:cs="Times New Roman"/>
          <w:bCs/>
          <w:sz w:val="18"/>
          <w:szCs w:val="18"/>
        </w:rPr>
        <w:t xml:space="preserve"> posit that the </w:t>
      </w:r>
      <w:r w:rsidRPr="00A44702">
        <w:rPr>
          <w:rFonts w:ascii="Times New Roman" w:hAnsi="Times New Roman" w:cs="Times New Roman"/>
          <w:sz w:val="18"/>
          <w:szCs w:val="18"/>
        </w:rPr>
        <w:t xml:space="preserve">norm complex emerges for three related reasons. </w:t>
      </w:r>
      <w:r w:rsidRPr="00A44702">
        <w:rPr>
          <w:rFonts w:ascii="Times New Roman" w:hAnsi="Times New Roman" w:cs="Times New Roman"/>
          <w:bCs/>
          <w:sz w:val="18"/>
          <w:szCs w:val="18"/>
        </w:rPr>
        <w:t xml:space="preserve">First, longstanding international relations literature has found that </w:t>
      </w:r>
      <w:r w:rsidRPr="00A44702">
        <w:rPr>
          <w:rFonts w:ascii="Times New Roman" w:hAnsi="Times New Roman" w:cs="Times New Roman"/>
          <w:bCs/>
          <w:i/>
          <w:iCs/>
          <w:sz w:val="18"/>
          <w:szCs w:val="18"/>
        </w:rPr>
        <w:t>epistemic communities</w:t>
      </w:r>
      <w:r w:rsidRPr="00A44702">
        <w:rPr>
          <w:rFonts w:ascii="Times New Roman" w:hAnsi="Times New Roman" w:cs="Times New Roman"/>
          <w:bCs/>
          <w:sz w:val="18"/>
          <w:szCs w:val="18"/>
        </w:rPr>
        <w:t xml:space="preserve"> of scientific experts over particular problems such as, ocean pollution or fisheries loss, can be subject to the coalescing of a normative consensus about what type of interventions are most appropriate, even when “forward looking projections” would have offered a more nuanced account </w:t>
      </w:r>
      <w:r w:rsidRPr="00A44702">
        <w:rPr>
          <w:rFonts w:ascii="Times New Roman" w:hAnsi="Times New Roman" w:cs="Times New Roman"/>
          <w:bCs/>
          <w:sz w:val="18"/>
          <w:szCs w:val="18"/>
        </w:rPr>
        <w:fldChar w:fldCharType="begin"/>
      </w:r>
      <w:r w:rsidRPr="00A44702">
        <w:rPr>
          <w:rFonts w:ascii="Times New Roman" w:hAnsi="Times New Roman" w:cs="Times New Roman"/>
          <w:bCs/>
          <w:sz w:val="18"/>
          <w:szCs w:val="18"/>
        </w:rPr>
        <w:instrText xml:space="preserve"> ADDIN EN.CITE &lt;EndNote&gt;&lt;Cite&gt;&lt;Author&gt;Haas&lt;/Author&gt;&lt;Year&gt;1992&lt;/Year&gt;&lt;RecNum&gt;43278&lt;/RecNum&gt;&lt;DisplayText&gt;(Haas 1992, Sabatier and Jenkins-Smith 1993)&lt;/DisplayText&gt;&lt;record&gt;&lt;rec-number&gt;43278&lt;/rec-number&gt;&lt;foreign-keys&gt;&lt;key app="EN" db-id="zd99pwsezrwdx5ep05ixvswmttr9paate0sd" timestamp="1492188178"&gt;43278&lt;/key&gt;&lt;/foreign-keys&gt;&lt;ref-type name="Journal Article"&gt;17&lt;/ref-type&gt;&lt;contributors&gt;&lt;authors&gt;&lt;author&gt;Haas, P. M.&lt;/author&gt;&lt;/authors&gt;&lt;/contributors&gt;&lt;titles&gt;&lt;title&gt;Epistemic Communities and International-Policy Coordination - Introduction&lt;/title&gt;&lt;secondary-title&gt;International Organization&lt;/secondary-title&gt;&lt;/titles&gt;&lt;periodical&gt;&lt;full-title&gt;International Organization&lt;/full-title&gt;&lt;/periodical&gt;&lt;pages&gt;1-35&lt;/pages&gt;&lt;volume&gt;46&lt;/volume&gt;&lt;number&gt;1&lt;/number&gt;&lt;dates&gt;&lt;year&gt;1992&lt;/year&gt;&lt;pub-dates&gt;&lt;date&gt;Win&lt;/date&gt;&lt;/pub-dates&gt;&lt;/dates&gt;&lt;accession-num&gt;ISI:A1992HA30300001&lt;/accession-num&gt;&lt;urls&gt;&lt;related-urls&gt;&lt;url&gt;&amp;lt;Go to ISI&amp;gt;://A1992HA30300001 &lt;/url&gt;&lt;/related-urls&gt;&lt;/urls&gt;&lt;/record&gt;&lt;/Cite&gt;&lt;Cite&gt;&lt;Author&gt;Sabatier&lt;/Author&gt;&lt;Year&gt;1993&lt;/Year&gt;&lt;RecNum&gt;42628&lt;/RecNum&gt;&lt;record&gt;&lt;rec-number&gt;42628&lt;/rec-number&gt;&lt;foreign-keys&gt;&lt;key app="EN" db-id="zd99pwsezrwdx5ep05ixvswmttr9paate0sd" timestamp="1492188177"&gt;42628&lt;/key&gt;&lt;/foreign-keys&gt;&lt;ref-type name="Book"&gt;6&lt;/ref-type&gt;&lt;contributors&gt;&lt;authors&gt;&lt;author&gt;Paul Sabatier&lt;/author&gt;&lt;author&gt;Hank C. Jenkins-Smith&lt;/author&gt;&lt;/authors&gt;&lt;/contributors&gt;&lt;titles&gt;&lt;title&gt;Policy Change and Learning: An Advocacy Coalition Approach&lt;/title&gt;&lt;/titles&gt;&lt;dates&gt;&lt;year&gt;1993&lt;/year&gt;&lt;/dates&gt;&lt;pub-location&gt;Boulder&lt;/pub-location&gt;&lt;publisher&gt;Westview Press&lt;/publisher&gt;&lt;urls&gt;&lt;/urls&gt;&lt;/record&gt;&lt;/Cite&gt;&lt;/EndNote&gt;</w:instrText>
      </w:r>
      <w:r w:rsidRPr="00A44702">
        <w:rPr>
          <w:rFonts w:ascii="Times New Roman" w:hAnsi="Times New Roman" w:cs="Times New Roman"/>
          <w:bCs/>
          <w:sz w:val="18"/>
          <w:szCs w:val="18"/>
        </w:rPr>
        <w:fldChar w:fldCharType="separate"/>
      </w:r>
      <w:r w:rsidRPr="00A44702">
        <w:rPr>
          <w:rFonts w:ascii="Times New Roman" w:hAnsi="Times New Roman" w:cs="Times New Roman"/>
          <w:bCs/>
          <w:noProof/>
          <w:sz w:val="18"/>
          <w:szCs w:val="18"/>
        </w:rPr>
        <w:t>(Haas 1992, Sabatier and Jenkins-Smith 1993)</w:t>
      </w:r>
      <w:r w:rsidRPr="00A44702">
        <w:rPr>
          <w:rFonts w:ascii="Times New Roman" w:hAnsi="Times New Roman" w:cs="Times New Roman"/>
          <w:bCs/>
          <w:sz w:val="18"/>
          <w:szCs w:val="18"/>
        </w:rPr>
        <w:fldChar w:fldCharType="end"/>
      </w:r>
      <w:r w:rsidRPr="00A44702">
        <w:rPr>
          <w:rFonts w:ascii="Times New Roman" w:hAnsi="Times New Roman" w:cs="Times New Roman"/>
          <w:bCs/>
          <w:sz w:val="18"/>
          <w:szCs w:val="18"/>
        </w:rPr>
        <w:t xml:space="preserve">. Second, and similarly, </w:t>
      </w:r>
      <w:r w:rsidRPr="00A44702">
        <w:rPr>
          <w:rFonts w:ascii="Times New Roman" w:hAnsi="Times New Roman" w:cs="Times New Roman"/>
          <w:bCs/>
          <w:i/>
          <w:iCs/>
          <w:sz w:val="18"/>
          <w:szCs w:val="18"/>
        </w:rPr>
        <w:t>instrument communities</w:t>
      </w:r>
      <w:r w:rsidRPr="00A44702">
        <w:rPr>
          <w:rFonts w:ascii="Times New Roman" w:hAnsi="Times New Roman" w:cs="Times New Roman"/>
          <w:bCs/>
          <w:sz w:val="18"/>
          <w:szCs w:val="18"/>
        </w:rPr>
        <w:t xml:space="preserve"> emerge around specific tools or interventions that can lead to beliefs in the importance of building the intervention, even when evidence that the intervention itself is failing to have the effects that originated its motivation in the first place </w:t>
      </w:r>
      <w:r w:rsidRPr="00A44702">
        <w:rPr>
          <w:rFonts w:ascii="Times New Roman" w:hAnsi="Times New Roman" w:cs="Times New Roman"/>
          <w:bCs/>
          <w:sz w:val="18"/>
          <w:szCs w:val="18"/>
        </w:rPr>
        <w:fldChar w:fldCharType="begin"/>
      </w:r>
      <w:r w:rsidRPr="00A44702">
        <w:rPr>
          <w:rFonts w:ascii="Times New Roman" w:hAnsi="Times New Roman" w:cs="Times New Roman"/>
          <w:bCs/>
          <w:sz w:val="18"/>
          <w:szCs w:val="18"/>
        </w:rPr>
        <w:instrText xml:space="preserve"> ADDIN EN.CITE &lt;EndNote&gt;&lt;Cite&gt;&lt;Author&gt;Mukherjee&lt;/Author&gt;&lt;Year&gt;2015&lt;/Year&gt;&lt;RecNum&gt;82333&lt;/RecNum&gt;&lt;DisplayText&gt;(Mukherjee and Howlett 2015)&lt;/DisplayText&gt;&lt;record&gt;&lt;rec-number&gt;82333&lt;/rec-number&gt;&lt;foreign-keys&gt;&lt;key app="EN" db-id="zd99pwsezrwdx5ep05ixvswmttr9paate0sd" timestamp="1549976115"&gt;82333&lt;/key&gt;&lt;/foreign-keys&gt;&lt;ref-type name="Journal Article"&gt;17&lt;/ref-type&gt;&lt;contributors&gt;&lt;authors&gt;&lt;author&gt;Ishani Mukherjee&lt;/author&gt;&lt;author&gt;Michael Howlett&lt;/author&gt;&lt;/authors&gt;&lt;/contributors&gt;&lt;titles&gt;&lt;title&gt; Who Is a Stream? Epistemic Communities, Instrument Constituencies and Advocacy Coalitions in Public Policy-Making&lt;/title&gt;&lt;secondary-title&gt;Politics and Governance&lt;/secondary-title&gt;&lt;/titles&gt;&lt;periodical&gt;&lt;full-title&gt;Politics and Governance&lt;/full-title&gt;&lt;/periodical&gt;&lt;pages&gt;65&lt;/pages&gt;&lt;volume&gt;3&lt;/volume&gt;&lt;number&gt;2&lt;/number&gt;&lt;dates&gt;&lt;year&gt;2015&lt;/year&gt;&lt;pub-dates&gt;&lt;date&gt;August 26&lt;/date&gt;&lt;/pub-dates&gt;&lt;/dates&gt;&lt;urls&gt;&lt;related-urls&gt;&lt;url&gt;65. https://doi.org/10.17645/pag.v3i2.290.&lt;/url&gt;&lt;/related-urls&gt;&lt;/urls&gt;&lt;/record&gt;&lt;/Cite&gt;&lt;/EndNote&gt;</w:instrText>
      </w:r>
      <w:r w:rsidRPr="00A44702">
        <w:rPr>
          <w:rFonts w:ascii="Times New Roman" w:hAnsi="Times New Roman" w:cs="Times New Roman"/>
          <w:bCs/>
          <w:sz w:val="18"/>
          <w:szCs w:val="18"/>
        </w:rPr>
        <w:fldChar w:fldCharType="separate"/>
      </w:r>
      <w:r w:rsidRPr="00A44702">
        <w:rPr>
          <w:rFonts w:ascii="Times New Roman" w:hAnsi="Times New Roman" w:cs="Times New Roman"/>
          <w:bCs/>
          <w:noProof/>
          <w:sz w:val="18"/>
          <w:szCs w:val="18"/>
        </w:rPr>
        <w:t>(Mukherjee and Howlett 2015)</w:t>
      </w:r>
      <w:r w:rsidRPr="00A44702">
        <w:rPr>
          <w:rFonts w:ascii="Times New Roman" w:hAnsi="Times New Roman" w:cs="Times New Roman"/>
          <w:bCs/>
          <w:sz w:val="18"/>
          <w:szCs w:val="18"/>
        </w:rPr>
        <w:fldChar w:fldCharType="end"/>
      </w:r>
      <w:r w:rsidRPr="00A44702">
        <w:rPr>
          <w:rFonts w:ascii="Times New Roman" w:hAnsi="Times New Roman" w:cs="Times New Roman"/>
          <w:bCs/>
          <w:sz w:val="18"/>
          <w:szCs w:val="18"/>
        </w:rPr>
        <w:t xml:space="preserve">.Third, and related, </w:t>
      </w:r>
      <w:r w:rsidRPr="00A44702">
        <w:rPr>
          <w:rFonts w:ascii="Times New Roman" w:hAnsi="Times New Roman" w:cs="Times New Roman"/>
          <w:bCs/>
          <w:i/>
          <w:iCs/>
          <w:sz w:val="18"/>
          <w:szCs w:val="18"/>
        </w:rPr>
        <w:t>discourse coalitions</w:t>
      </w:r>
      <w:r w:rsidRPr="00A44702">
        <w:rPr>
          <w:rFonts w:ascii="Times New Roman" w:hAnsi="Times New Roman" w:cs="Times New Roman"/>
          <w:bCs/>
          <w:sz w:val="18"/>
          <w:szCs w:val="18"/>
        </w:rPr>
        <w:t xml:space="preserve"> can also emerge not only around problem definitions, but also around “cause and effect” normative orientation, such as looking for generalizable/ahistorical “drivers of deforestation” or “scaling up” projects that reinforce the good governance “check box” heuristic approach.</w:t>
      </w:r>
    </w:p>
  </w:endnote>
  <w:endnote w:id="4">
    <w:p w14:paraId="00343556" w14:textId="77777777" w:rsidR="007F3F51" w:rsidRPr="00A44702" w:rsidRDefault="007F3F51" w:rsidP="003C03D1">
      <w:pPr>
        <w:pStyle w:val="EndnoteText"/>
        <w:widowControl w:val="0"/>
        <w:adjustRightInd w:val="0"/>
        <w:contextualSpacing/>
        <w:rPr>
          <w:rFonts w:ascii="Times New Roman" w:hAnsi="Times New Roman" w:cs="Times New Roman"/>
          <w:sz w:val="18"/>
          <w:szCs w:val="18"/>
        </w:rPr>
      </w:pPr>
      <w:r w:rsidRPr="00A44702">
        <w:rPr>
          <w:rStyle w:val="EndnoteReference"/>
          <w:rFonts w:ascii="Times New Roman" w:hAnsi="Times New Roman" w:cs="Times New Roman"/>
          <w:sz w:val="18"/>
          <w:szCs w:val="18"/>
        </w:rPr>
        <w:endnoteRef/>
      </w:r>
      <w:r w:rsidRPr="00A44702">
        <w:rPr>
          <w:rFonts w:ascii="Times New Roman" w:hAnsi="Times New Roman" w:cs="Times New Roman"/>
          <w:sz w:val="18"/>
          <w:szCs w:val="18"/>
        </w:rPr>
        <w:t xml:space="preserve"> See </w:t>
      </w:r>
      <w:r w:rsidRPr="00A44702">
        <w:rPr>
          <w:rFonts w:ascii="Times New Roman" w:hAnsi="Times New Roman" w:cs="Times New Roman"/>
          <w:sz w:val="18"/>
          <w:szCs w:val="18"/>
        </w:rPr>
        <w:fldChar w:fldCharType="begin">
          <w:fldData xml:space="preserve">PEVuZE5vdGU+PENpdGU+PEF1dGhvcj5OYXRoYW48L0F1dGhvcj48WWVhcj4yMDE3PC9ZZWFyPjxS
ZWNOdW0+ODIzMTI8L1JlY051bT48RGlzcGxheVRleHQ+KE5hdGhhbiBhbmQgUGFzZ2FhcmQgMjAx
NywgQnJhZGxleSAyMDExLCBCaWRkdWxwaCAyMDExLCBZZWFuZyAyMDEwLCBVbiAyMDEwLCBNaWxu
ZSBldCBhbC4gMjAxOCk8L0Rpc3BsYXlUZXh0PjxyZWNvcmQ+PHJlYy1udW1iZXI+ODIzMTI8L3Jl
Yy1udW1iZXI+PGZvcmVpZ24ta2V5cz48a2V5IGFwcD0iRU4iIGRiLWlkPSJ6ZDk5cHdzZXpyd2R4
NWVwMDVpeHZzd210dHI5cGFhdGUwc2QiIHRpbWVzdGFtcD0iMTU0OTQ2NzQyNyI+ODIzMTI8L2tl
eT48L2ZvcmVpZ24ta2V5cz48cmVmLXR5cGUgbmFtZT0iSm91cm5hbCBBcnRpY2xlIj4xNzwvcmVm
LXR5cGU+PGNvbnRyaWJ1dG9ycz48YXV0aG9ycz48YXV0aG9yPkliZW4gTmF0aGFuPC9hdXRob3I+
PGF1dGhvcj5NYXlhIFBhc2dhYXJkPC9hdXRob3I+PC9hdXRob3JzPjwvY29udHJpYnV0b3JzPjx0
aXRsZXM+PHRpdGxlPklzIFJFREQrIGVmZmVjdGl2ZSwgZWZmaWNpZW50LCBhbmQgZXF1aXRhYmxl
PyBMZWFybmluZyBmcm9tIGEgUkVERCsgcHJvamVjdCBpbiBOb3J0aGVybiBDYW1ib2RpYS48L3Rp
dGxlPjxzZWNvbmRhcnktdGl0bGU+R2VvZm9ydW08L3NlY29uZGFyeS10aXRsZT48L3RpdGxlcz48
cGVyaW9kaWNhbD48ZnVsbC10aXRsZT5HZW9mb3J1bTwvZnVsbC10aXRsZT48L3BlcmlvZGljYWw+
PHBhZ2VzPjI2LTM4PC9wYWdlcz48dm9sdW1lPiA4Mzwvdm9sdW1lPjxkYXRlcz48eWVhcj4yMDE3
PC95ZWFyPjwvZGF0ZXM+PHVybHM+PC91cmxzPjwvcmVjb3JkPjwvQ2l0ZT48Q2l0ZT48QXV0aG9y
PkJyYWRsZXk8L0F1dGhvcj48WWVhcj4yMDExPC9ZZWFyPjxSZWNOdW0+MjY4MTg8L1JlY051bT48
cmVjb3JkPjxyZWMtbnVtYmVyPjI2ODE4PC9yZWMtbnVtYmVyPjxmb3JlaWduLWtleXM+PGtleSBh
cHA9IkVOIiBkYi1pZD0iemQ5OXB3c2V6cndkeDVlcDA1aXh2c3dtdHRyOXBhYXRlMHNkIiB0aW1l
c3RhbXA9IjE0OTIxODgxNzEiPjI2ODE4PC9rZXk+PC9mb3JlaWduLWtleXM+PHJlZi10eXBlIG5h
bWU9IlJlcG9ydCI+Mjc8L3JlZi10eXBlPjxjb250cmlidXRvcnM+PGF1dGhvcnM+PGF1dGhvcj5C
cmFkbGV5LCBBbWFuZGE8L2F1dGhvcj48L2F1dGhvcnM+PC9jb250cmlidXRvcnM+PHRpdGxlcz48
dGl0bGU+UmV2aWV3IG9mIENhbWJvZGlh4oCZcyBSRUREIFJlYWRpbmVzczogUHJvZ3Jlc3MgYW5k
IENoYWxsZW5nZXMsIEZvcmVzdCBDb25zZXJ2YXRpb24gUHJvamVjdCwgT2NjYXNpb25hbCBQYXBl
ciBOby4gNCwgSmFudWFyeSAyMDExPC90aXRsZT48L3RpdGxlcz48bnVtYmVyPjQ8L251bWJlcj48
ZGF0ZXM+PHllYXI+MjAxMTwveWVhcj48L2RhdGVzPjxpc2JuPjk3ODQ4ODc4ODA3NDA8L2lzYm4+
PHVybHM+PC91cmxzPjwvcmVjb3JkPjwvQ2l0ZT48Q2l0ZT48QXV0aG9yPkJpZGR1bHBoPC9BdXRo
b3I+PFllYXI+MjAxMTwvWWVhcj48UmVjTnVtPjI2ODI5PC9SZWNOdW0+PHJlY29yZD48cmVjLW51
bWJlcj4yNjgyOTwvcmVjLW51bWJlcj48Zm9yZWlnbi1rZXlzPjxrZXkgYXBwPSJFTiIgZGItaWQ9
InpkOTlwd3NlenJ3ZHg1ZXAwNWl4dnN3bXR0cjlwYWF0ZTBzZCIgdGltZXN0YW1wPSIxNDkyMTg4
MTcxIj4yNjgyOTwva2V5PjwvZm9yZWlnbi1rZXlzPjxyZWYtdHlwZSBuYW1lPSJKb3VybmFsIEFy
dGljbGUiPjE3PC9yZWYtdHlwZT48Y29udHJpYnV0b3JzPjxhdXRob3JzPjxhdXRob3I+QmlkZHVs
cGgsIFJvYmluPC9hdXRob3I+PC9hdXRob3JzPjwvY29udHJpYnV0b3JzPjx0aXRsZXM+PHRpdGxl
PklzIHRoZSBHZW9ncmFwaGllcyBvZiBFdmFzaW9uIGh5cG90aGVzaXMgdXNlZnVsIGZvciBleHBs
YWluaW5nIGFuZCBwcmVkaWN0aW5nIHRoZSBmYXRlIG9mIGV4dGVybmFsIGludGVydmVudGlvbnMg
PyBUaGUgY2FzZSBvZiBSRUREIGluIENhbWJvZGlhPC90aXRsZT48L3RpdGxlcz48cGFnZXM+MS0t
MTk8L3BhZ2VzPjxkYXRlcz48eWVhcj4yMDExPC95ZWFyPjwvZGF0ZXM+PHVybHM+PC91cmxzPjwv
cmVjb3JkPjwvQ2l0ZT48Q2l0ZT48QXV0aG9yPlllYW5nPC9BdXRob3I+PFllYXI+MjAxMDwvWWVh
cj48UmVjTnVtPjI2OTIyPC9SZWNOdW0+PHJlY29yZD48cmVjLW51bWJlcj4yNjkyMjwvcmVjLW51
bWJlcj48Zm9yZWlnbi1rZXlzPjxrZXkgYXBwPSJFTiIgZGItaWQ9InpkOTlwd3NlenJ3ZHg1ZXAw
NWl4dnN3bXR0cjlwYWF0ZTBzZCIgdGltZXN0YW1wPSIxNDkyMTg4MTcxIj4yNjkyMjwva2V5Pjwv
Zm9yZWlnbi1rZXlzPjxyZWYtdHlwZSBuYW1lPSJKb3VybmFsIEFydGljbGUiPjE3PC9yZWYtdHlw
ZT48Y29udHJpYnV0b3JzPjxhdXRob3JzPjxhdXRob3I+WWVhbmcsIERvbmFsZDwvYXV0aG9yPjwv
YXV0aG9ycz48L2NvbnRyaWJ1dG9ycz48dGl0bGVzPjx0aXRsZT5UZW51cmUgUmlnaHRzIGFuZCBC
ZW5lZml0IFNoYXJpbmcgQXJyYW5nZW1lbnRzIGZvciBSRUREOiBBIENhc2UgU3R1ZHkgb2YgVHdv
IFJFREQgUGlsb3QgUHJvamVjdHMgaW4gQ2FtYm9kaWE8L3RpdGxlPjwvdGl0bGVzPjxudW1iZXI+
QXVndXN0PC9udW1iZXI+PGRhdGVzPjx5ZWFyPjIwMTA8L3llYXI+PC9kYXRlcz48dXJscz48L3Vy
bHM+PC9yZWNvcmQ+PC9DaXRlPjxDaXRlPjxBdXRob3I+VW48L0F1dGhvcj48WWVhcj4yMDEwPC9Z
ZWFyPjxSZWNOdW0+MjY5NjA8L1JlY051bT48cmVjb3JkPjxyZWMtbnVtYmVyPjI2OTYwPC9yZWMt
bnVtYmVyPjxmb3JlaWduLWtleXM+PGtleSBhcHA9IkVOIiBkYi1pZD0iemQ5OXB3c2V6cndkeDVl
cDA1aXh2c3dtdHRyOXBhYXRlMHNkIiB0aW1lc3RhbXA9IjE0OTIxODgxNzEiPjI2OTYwPC9rZXk+
PC9mb3JlaWduLWtleXM+PHJlZi10eXBlIG5hbWU9IlJlcG9ydCI+Mjc8L3JlZi10eXBlPjxjb250
cmlidXRvcnM+PGF1dGhvcnM+PGF1dGhvcj5VbiwgUmVkZDwvYXV0aG9yPjwvYXV0aG9ycz48L2Nv
bnRyaWJ1dG9ycz48dGl0bGVzPjx0aXRsZT5OYXRpb25hbCBQcm9ncmFtbWUgRG9jdW1lbnQgLSBD
YW1ib2RpYTwvdGl0bGU+PC90aXRsZXM+PG51bWJlcj5Ob3ZlbWJlcjwvbnVtYmVyPjxkYXRlcz48
eWVhcj4yMDEwPC95ZWFyPjwvZGF0ZXM+PHB1Ymxpc2hlcj5VTi1SRUREPC9wdWJsaXNoZXI+PHVy
bHM+PC91cmxzPjwvcmVjb3JkPjwvQ2l0ZT48Q2l0ZT48QXV0aG9yPk1pbG5lPC9BdXRob3I+PFll
YXI+MjAxODwvWWVhcj48UmVjTnVtPjgyMzIzPC9SZWNOdW0+PHJlY29yZD48cmVjLW51bWJlcj44
MjMyMzwvcmVjLW51bWJlcj48Zm9yZWlnbi1rZXlzPjxrZXkgYXBwPSJFTiIgZGItaWQ9InpkOTlw
d3NlenJ3ZHg1ZXAwNWl4dnN3bXR0cjlwYWF0ZTBzZCIgdGltZXN0YW1wPSIxNTQ5NjMyNTQ3Ij44
MjMyMzwva2V5PjwvZm9yZWlnbi1rZXlzPjxyZWYtdHlwZSBuYW1lPSJKb3VybmFsIEFydGljbGUi
PjE3PC9yZWYtdHlwZT48Y29udHJpYnV0b3JzPjxhdXRob3JzPjxhdXRob3I+U2FyYWggTWlsbmU8
L2F1dGhvcj48YXV0aG9yPlNhbmdvIE1haGFudHlhPC9hdXRob3I+PGF1dGhvcj5QaHVjIFRvYTwv
YXV0aG9yPjxhdXRob3I+V29sZnJhbSBEcmVzc2xlcjwvYXV0aG9yPjxhdXRob3I+UGV0ZXIgS2Fu
b3dza2k8L2F1dGhvcj48YXV0aG9yPk1heWxlZSBUaGF2YXRhPC9hdXRob3I+PC9hdXRob3JzPjwv
Y29udHJpYnV0b3JzPjx0aXRsZXM+PHRpdGxlPkxlYXJuaW5nIEZyb20g4oCYQWN0dWFsbHkgRXhp
c3RpbmfigJkgUkVERCs6IEEgU3ludGhlc2lzIG9mIEV0aG5vZ3JhcGhpYyBGaW5kaW5nczwvdGl0
bGU+PHNlY29uZGFyeS10aXRsZT5Db25zZXJ2YXRpb24gYW5kIFNvY2lldHkgQU9QPC9zZWNvbmRh
cnktdGl0bGU+PC90aXRsZXM+PHBlcmlvZGljYWw+PGZ1bGwtdGl0bGU+Q29uc2VydmF0aW9uIGFu
ZCBTb2NpZXR5IEFPUDwvZnVsbC10aXRsZT48L3BlcmlvZGljYWw+PHBhZ2VzPjEtMTI8L3BhZ2Vz
PjxkYXRlcz48eWVhcj4yMDE4PC95ZWFyPjwvZGF0ZXM+PHVybHM+PC91cmxzPjwvcmVjb3JkPjwv
Q2l0ZT48L0VuZE5vdGU+AG==
</w:fldData>
        </w:fldChar>
      </w:r>
      <w:r w:rsidRPr="00A44702">
        <w:rPr>
          <w:rFonts w:ascii="Times New Roman" w:hAnsi="Times New Roman" w:cs="Times New Roman"/>
          <w:sz w:val="18"/>
          <w:szCs w:val="18"/>
        </w:rPr>
        <w:instrText xml:space="preserve"> ADDIN EN.CITE </w:instrText>
      </w:r>
      <w:r w:rsidRPr="00A44702">
        <w:rPr>
          <w:rFonts w:ascii="Times New Roman" w:hAnsi="Times New Roman" w:cs="Times New Roman"/>
          <w:sz w:val="18"/>
          <w:szCs w:val="18"/>
        </w:rPr>
        <w:fldChar w:fldCharType="begin">
          <w:fldData xml:space="preserve">PEVuZE5vdGU+PENpdGU+PEF1dGhvcj5OYXRoYW48L0F1dGhvcj48WWVhcj4yMDE3PC9ZZWFyPjxS
ZWNOdW0+ODIzMTI8L1JlY051bT48RGlzcGxheVRleHQ+KE5hdGhhbiBhbmQgUGFzZ2FhcmQgMjAx
NywgQnJhZGxleSAyMDExLCBCaWRkdWxwaCAyMDExLCBZZWFuZyAyMDEwLCBVbiAyMDEwLCBNaWxu
ZSBldCBhbC4gMjAxOCk8L0Rpc3BsYXlUZXh0PjxyZWNvcmQ+PHJlYy1udW1iZXI+ODIzMTI8L3Jl
Yy1udW1iZXI+PGZvcmVpZ24ta2V5cz48a2V5IGFwcD0iRU4iIGRiLWlkPSJ6ZDk5cHdzZXpyd2R4
NWVwMDVpeHZzd210dHI5cGFhdGUwc2QiIHRpbWVzdGFtcD0iMTU0OTQ2NzQyNyI+ODIzMTI8L2tl
eT48L2ZvcmVpZ24ta2V5cz48cmVmLXR5cGUgbmFtZT0iSm91cm5hbCBBcnRpY2xlIj4xNzwvcmVm
LXR5cGU+PGNvbnRyaWJ1dG9ycz48YXV0aG9ycz48YXV0aG9yPkliZW4gTmF0aGFuPC9hdXRob3I+
PGF1dGhvcj5NYXlhIFBhc2dhYXJkPC9hdXRob3I+PC9hdXRob3JzPjwvY29udHJpYnV0b3JzPjx0
aXRsZXM+PHRpdGxlPklzIFJFREQrIGVmZmVjdGl2ZSwgZWZmaWNpZW50LCBhbmQgZXF1aXRhYmxl
PyBMZWFybmluZyBmcm9tIGEgUkVERCsgcHJvamVjdCBpbiBOb3J0aGVybiBDYW1ib2RpYS48L3Rp
dGxlPjxzZWNvbmRhcnktdGl0bGU+R2VvZm9ydW08L3NlY29uZGFyeS10aXRsZT48L3RpdGxlcz48
cGVyaW9kaWNhbD48ZnVsbC10aXRsZT5HZW9mb3J1bTwvZnVsbC10aXRsZT48L3BlcmlvZGljYWw+
PHBhZ2VzPjI2LTM4PC9wYWdlcz48dm9sdW1lPiA4Mzwvdm9sdW1lPjxkYXRlcz48eWVhcj4yMDE3
PC95ZWFyPjwvZGF0ZXM+PHVybHM+PC91cmxzPjwvcmVjb3JkPjwvQ2l0ZT48Q2l0ZT48QXV0aG9y
PkJyYWRsZXk8L0F1dGhvcj48WWVhcj4yMDExPC9ZZWFyPjxSZWNOdW0+MjY4MTg8L1JlY051bT48
cmVjb3JkPjxyZWMtbnVtYmVyPjI2ODE4PC9yZWMtbnVtYmVyPjxmb3JlaWduLWtleXM+PGtleSBh
cHA9IkVOIiBkYi1pZD0iemQ5OXB3c2V6cndkeDVlcDA1aXh2c3dtdHRyOXBhYXRlMHNkIiB0aW1l
c3RhbXA9IjE0OTIxODgxNzEiPjI2ODE4PC9rZXk+PC9mb3JlaWduLWtleXM+PHJlZi10eXBlIG5h
bWU9IlJlcG9ydCI+Mjc8L3JlZi10eXBlPjxjb250cmlidXRvcnM+PGF1dGhvcnM+PGF1dGhvcj5C
cmFkbGV5LCBBbWFuZGE8L2F1dGhvcj48L2F1dGhvcnM+PC9jb250cmlidXRvcnM+PHRpdGxlcz48
dGl0bGU+UmV2aWV3IG9mIENhbWJvZGlh4oCZcyBSRUREIFJlYWRpbmVzczogUHJvZ3Jlc3MgYW5k
IENoYWxsZW5nZXMsIEZvcmVzdCBDb25zZXJ2YXRpb24gUHJvamVjdCwgT2NjYXNpb25hbCBQYXBl
ciBOby4gNCwgSmFudWFyeSAyMDExPC90aXRsZT48L3RpdGxlcz48bnVtYmVyPjQ8L251bWJlcj48
ZGF0ZXM+PHllYXI+MjAxMTwveWVhcj48L2RhdGVzPjxpc2JuPjk3ODQ4ODc4ODA3NDA8L2lzYm4+
PHVybHM+PC91cmxzPjwvcmVjb3JkPjwvQ2l0ZT48Q2l0ZT48QXV0aG9yPkJpZGR1bHBoPC9BdXRo
b3I+PFllYXI+MjAxMTwvWWVhcj48UmVjTnVtPjI2ODI5PC9SZWNOdW0+PHJlY29yZD48cmVjLW51
bWJlcj4yNjgyOTwvcmVjLW51bWJlcj48Zm9yZWlnbi1rZXlzPjxrZXkgYXBwPSJFTiIgZGItaWQ9
InpkOTlwd3NlenJ3ZHg1ZXAwNWl4dnN3bXR0cjlwYWF0ZTBzZCIgdGltZXN0YW1wPSIxNDkyMTg4
MTcxIj4yNjgyOTwva2V5PjwvZm9yZWlnbi1rZXlzPjxyZWYtdHlwZSBuYW1lPSJKb3VybmFsIEFy
dGljbGUiPjE3PC9yZWYtdHlwZT48Y29udHJpYnV0b3JzPjxhdXRob3JzPjxhdXRob3I+QmlkZHVs
cGgsIFJvYmluPC9hdXRob3I+PC9hdXRob3JzPjwvY29udHJpYnV0b3JzPjx0aXRsZXM+PHRpdGxl
PklzIHRoZSBHZW9ncmFwaGllcyBvZiBFdmFzaW9uIGh5cG90aGVzaXMgdXNlZnVsIGZvciBleHBs
YWluaW5nIGFuZCBwcmVkaWN0aW5nIHRoZSBmYXRlIG9mIGV4dGVybmFsIGludGVydmVudGlvbnMg
PyBUaGUgY2FzZSBvZiBSRUREIGluIENhbWJvZGlhPC90aXRsZT48L3RpdGxlcz48cGFnZXM+MS0t
MTk8L3BhZ2VzPjxkYXRlcz48eWVhcj4yMDExPC95ZWFyPjwvZGF0ZXM+PHVybHM+PC91cmxzPjwv
cmVjb3JkPjwvQ2l0ZT48Q2l0ZT48QXV0aG9yPlllYW5nPC9BdXRob3I+PFllYXI+MjAxMDwvWWVh
cj48UmVjTnVtPjI2OTIyPC9SZWNOdW0+PHJlY29yZD48cmVjLW51bWJlcj4yNjkyMjwvcmVjLW51
bWJlcj48Zm9yZWlnbi1rZXlzPjxrZXkgYXBwPSJFTiIgZGItaWQ9InpkOTlwd3NlenJ3ZHg1ZXAw
NWl4dnN3bXR0cjlwYWF0ZTBzZCIgdGltZXN0YW1wPSIxNDkyMTg4MTcxIj4yNjkyMjwva2V5Pjwv
Zm9yZWlnbi1rZXlzPjxyZWYtdHlwZSBuYW1lPSJKb3VybmFsIEFydGljbGUiPjE3PC9yZWYtdHlw
ZT48Y29udHJpYnV0b3JzPjxhdXRob3JzPjxhdXRob3I+WWVhbmcsIERvbmFsZDwvYXV0aG9yPjwv
YXV0aG9ycz48L2NvbnRyaWJ1dG9ycz48dGl0bGVzPjx0aXRsZT5UZW51cmUgUmlnaHRzIGFuZCBC
ZW5lZml0IFNoYXJpbmcgQXJyYW5nZW1lbnRzIGZvciBSRUREOiBBIENhc2UgU3R1ZHkgb2YgVHdv
IFJFREQgUGlsb3QgUHJvamVjdHMgaW4gQ2FtYm9kaWE8L3RpdGxlPjwvdGl0bGVzPjxudW1iZXI+
QXVndXN0PC9udW1iZXI+PGRhdGVzPjx5ZWFyPjIwMTA8L3llYXI+PC9kYXRlcz48dXJscz48L3Vy
bHM+PC9yZWNvcmQ+PC9DaXRlPjxDaXRlPjxBdXRob3I+VW48L0F1dGhvcj48WWVhcj4yMDEwPC9Z
ZWFyPjxSZWNOdW0+MjY5NjA8L1JlY051bT48cmVjb3JkPjxyZWMtbnVtYmVyPjI2OTYwPC9yZWMt
bnVtYmVyPjxmb3JlaWduLWtleXM+PGtleSBhcHA9IkVOIiBkYi1pZD0iemQ5OXB3c2V6cndkeDVl
cDA1aXh2c3dtdHRyOXBhYXRlMHNkIiB0aW1lc3RhbXA9IjE0OTIxODgxNzEiPjI2OTYwPC9rZXk+
PC9mb3JlaWduLWtleXM+PHJlZi10eXBlIG5hbWU9IlJlcG9ydCI+Mjc8L3JlZi10eXBlPjxjb250
cmlidXRvcnM+PGF1dGhvcnM+PGF1dGhvcj5VbiwgUmVkZDwvYXV0aG9yPjwvYXV0aG9ycz48L2Nv
bnRyaWJ1dG9ycz48dGl0bGVzPjx0aXRsZT5OYXRpb25hbCBQcm9ncmFtbWUgRG9jdW1lbnQgLSBD
YW1ib2RpYTwvdGl0bGU+PC90aXRsZXM+PG51bWJlcj5Ob3ZlbWJlcjwvbnVtYmVyPjxkYXRlcz48
eWVhcj4yMDEwPC95ZWFyPjwvZGF0ZXM+PHB1Ymxpc2hlcj5VTi1SRUREPC9wdWJsaXNoZXI+PHVy
bHM+PC91cmxzPjwvcmVjb3JkPjwvQ2l0ZT48Q2l0ZT48QXV0aG9yPk1pbG5lPC9BdXRob3I+PFll
YXI+MjAxODwvWWVhcj48UmVjTnVtPjgyMzIzPC9SZWNOdW0+PHJlY29yZD48cmVjLW51bWJlcj44
MjMyMzwvcmVjLW51bWJlcj48Zm9yZWlnbi1rZXlzPjxrZXkgYXBwPSJFTiIgZGItaWQ9InpkOTlw
d3NlenJ3ZHg1ZXAwNWl4dnN3bXR0cjlwYWF0ZTBzZCIgdGltZXN0YW1wPSIxNTQ5NjMyNTQ3Ij44
MjMyMzwva2V5PjwvZm9yZWlnbi1rZXlzPjxyZWYtdHlwZSBuYW1lPSJKb3VybmFsIEFydGljbGUi
PjE3PC9yZWYtdHlwZT48Y29udHJpYnV0b3JzPjxhdXRob3JzPjxhdXRob3I+U2FyYWggTWlsbmU8
L2F1dGhvcj48YXV0aG9yPlNhbmdvIE1haGFudHlhPC9hdXRob3I+PGF1dGhvcj5QaHVjIFRvYTwv
YXV0aG9yPjxhdXRob3I+V29sZnJhbSBEcmVzc2xlcjwvYXV0aG9yPjxhdXRob3I+UGV0ZXIgS2Fu
b3dza2k8L2F1dGhvcj48YXV0aG9yPk1heWxlZSBUaGF2YXRhPC9hdXRob3I+PC9hdXRob3JzPjwv
Y29udHJpYnV0b3JzPjx0aXRsZXM+PHRpdGxlPkxlYXJuaW5nIEZyb20g4oCYQWN0dWFsbHkgRXhp
c3RpbmfigJkgUkVERCs6IEEgU3ludGhlc2lzIG9mIEV0aG5vZ3JhcGhpYyBGaW5kaW5nczwvdGl0
bGU+PHNlY29uZGFyeS10aXRsZT5Db25zZXJ2YXRpb24gYW5kIFNvY2lldHkgQU9QPC9zZWNvbmRh
cnktdGl0bGU+PC90aXRsZXM+PHBlcmlvZGljYWw+PGZ1bGwtdGl0bGU+Q29uc2VydmF0aW9uIGFu
ZCBTb2NpZXR5IEFPUDwvZnVsbC10aXRsZT48L3BlcmlvZGljYWw+PHBhZ2VzPjEtMTI8L3BhZ2Vz
PjxkYXRlcz48eWVhcj4yMDE4PC95ZWFyPjwvZGF0ZXM+PHVybHM+PC91cmxzPjwvcmVjb3JkPjwv
Q2l0ZT48L0VuZE5vdGU+AG==
</w:fldData>
        </w:fldChar>
      </w:r>
      <w:r w:rsidRPr="00A44702">
        <w:rPr>
          <w:rFonts w:ascii="Times New Roman" w:hAnsi="Times New Roman" w:cs="Times New Roman"/>
          <w:sz w:val="18"/>
          <w:szCs w:val="18"/>
        </w:rPr>
        <w:instrText xml:space="preserve"> ADDIN EN.CITE.DATA </w:instrText>
      </w:r>
      <w:r w:rsidRPr="00A44702">
        <w:rPr>
          <w:rFonts w:ascii="Times New Roman" w:hAnsi="Times New Roman" w:cs="Times New Roman"/>
          <w:sz w:val="18"/>
          <w:szCs w:val="18"/>
        </w:rPr>
      </w:r>
      <w:r w:rsidRPr="00A44702">
        <w:rPr>
          <w:rFonts w:ascii="Times New Roman" w:hAnsi="Times New Roman" w:cs="Times New Roman"/>
          <w:sz w:val="18"/>
          <w:szCs w:val="18"/>
        </w:rPr>
        <w:fldChar w:fldCharType="end"/>
      </w:r>
      <w:r w:rsidRPr="00A44702">
        <w:rPr>
          <w:rFonts w:ascii="Times New Roman" w:hAnsi="Times New Roman" w:cs="Times New Roman"/>
          <w:sz w:val="18"/>
          <w:szCs w:val="18"/>
        </w:rPr>
      </w:r>
      <w:r w:rsidRPr="00A44702">
        <w:rPr>
          <w:rFonts w:ascii="Times New Roman" w:hAnsi="Times New Roman" w:cs="Times New Roman"/>
          <w:sz w:val="18"/>
          <w:szCs w:val="18"/>
        </w:rPr>
        <w:fldChar w:fldCharType="separate"/>
      </w:r>
      <w:r w:rsidRPr="00A44702">
        <w:rPr>
          <w:rFonts w:ascii="Times New Roman" w:hAnsi="Times New Roman" w:cs="Times New Roman"/>
          <w:noProof/>
          <w:sz w:val="18"/>
          <w:szCs w:val="18"/>
        </w:rPr>
        <w:t>(Nathan and Pasgaard 2017, Bradley 2011, Biddulph 2011, Yeang 2010, Un 2010, Milne et al. 2018)</w:t>
      </w:r>
      <w:r w:rsidRPr="00A44702">
        <w:rPr>
          <w:rFonts w:ascii="Times New Roman" w:hAnsi="Times New Roman" w:cs="Times New Roman"/>
          <w:sz w:val="18"/>
          <w:szCs w:val="18"/>
        </w:rPr>
        <w:fldChar w:fldCharType="end"/>
      </w:r>
      <w:r w:rsidRPr="00A44702">
        <w:rPr>
          <w:rFonts w:ascii="Times New Roman" w:hAnsi="Times New Roman" w:cs="Times New Roman"/>
          <w:sz w:val="18"/>
          <w:szCs w:val="18"/>
        </w:rPr>
        <w:t>.</w:t>
      </w:r>
    </w:p>
  </w:endnote>
  <w:endnote w:id="5">
    <w:p w14:paraId="6DEED312" w14:textId="77777777" w:rsidR="007F3F51" w:rsidRPr="00A44702" w:rsidRDefault="007F3F51" w:rsidP="00507341">
      <w:pPr>
        <w:rPr>
          <w:sz w:val="18"/>
          <w:szCs w:val="18"/>
        </w:rPr>
      </w:pPr>
      <w:r w:rsidRPr="00A44702">
        <w:rPr>
          <w:rStyle w:val="EndnoteReference"/>
          <w:sz w:val="18"/>
          <w:szCs w:val="18"/>
        </w:rPr>
        <w:endnoteRef/>
      </w:r>
      <w:r w:rsidRPr="00A44702">
        <w:rPr>
          <w:sz w:val="18"/>
          <w:szCs w:val="18"/>
        </w:rPr>
        <w:t xml:space="preserve"> Earthworm explains in their rebranding that they still emphasize  “working … closely with its members (brands, companies and producers of commodities ranging from palm oil to rubber, timber, cocoa, minerals and pulp and paper) to implement change that works for both people and the environment” </w:t>
      </w:r>
      <w:r w:rsidRPr="00A44702">
        <w:rPr>
          <w:sz w:val="18"/>
          <w:szCs w:val="18"/>
        </w:rPr>
        <w:fldChar w:fldCharType="begin"/>
      </w:r>
      <w:r w:rsidRPr="00A44702">
        <w:rPr>
          <w:sz w:val="18"/>
          <w:szCs w:val="18"/>
        </w:rPr>
        <w:instrText xml:space="preserve"> ADDIN EN.CITE &lt;EndNote&gt;&lt;Cite&gt;&lt;Author&gt;Earthworm&lt;/Author&gt;&lt;Year&gt;2019&lt;/Year&gt;&lt;RecNum&gt;82336&lt;/RecNum&gt;&lt;DisplayText&gt;(Earthworm 2019)&lt;/DisplayText&gt;&lt;record&gt;&lt;rec-number&gt;82336&lt;/rec-number&gt;&lt;foreign-keys&gt;&lt;key app="EN" db-id="zd99pwsezrwdx5ep05ixvswmttr9paate0sd" timestamp="1549988082"&gt;82336&lt;/key&gt;&lt;/foreign-keys&gt;&lt;ref-type name="Web Page"&gt;12&lt;/ref-type&gt;&lt;contributors&gt;&lt;authors&gt;&lt;author&gt;Earthworm&lt;/author&gt;&lt;/authors&gt;&lt;/contributors&gt;&lt;titles&gt;&lt;title&gt;After a major rebrand, The Forest Trust becomes Earthworm Foundation&lt;/title&gt;&lt;/titles&gt;&lt;keywords&gt;&lt;keyword&gt;gauld&lt;/keyword&gt;&lt;keyword&gt;Certification&lt;/keyword&gt;&lt;keyword&gt;Forestry&lt;/keyword&gt;&lt;keyword&gt;TFT&lt;/keyword&gt;&lt;keyword&gt;History&lt;/keyword&gt;&lt;/keywords&gt;&lt;dates&gt;&lt;year&gt;2019&lt;/year&gt;&lt;/dates&gt;&lt;urls&gt;&lt;related-urls&gt;&lt;url&gt;https://www.earthworm.org/news-stories/the-forest-trust-announces-major-rebrand-and-a-broader-strategic-direction&lt;/url&gt;&lt;/related-urls&gt;&lt;/urls&gt;&lt;/record&gt;&lt;/Cite&gt;&lt;/EndNote&gt;</w:instrText>
      </w:r>
      <w:r w:rsidRPr="00A44702">
        <w:rPr>
          <w:sz w:val="18"/>
          <w:szCs w:val="18"/>
        </w:rPr>
        <w:fldChar w:fldCharType="separate"/>
      </w:r>
      <w:r w:rsidRPr="00A44702">
        <w:rPr>
          <w:noProof/>
          <w:sz w:val="18"/>
          <w:szCs w:val="18"/>
        </w:rPr>
        <w:t>(Earthworm 2019)</w:t>
      </w:r>
      <w:r w:rsidRPr="00A44702">
        <w:rPr>
          <w:sz w:val="18"/>
          <w:szCs w:val="18"/>
        </w:rPr>
        <w:fldChar w:fldCharType="end"/>
      </w:r>
      <w:r w:rsidRPr="00A44702">
        <w:rPr>
          <w:sz w:val="18"/>
          <w:szCs w:val="18"/>
        </w:rPr>
        <w:t xml:space="preserve"> Our thanks to Nora Moraga-Lewy for her helpful feedback on this section</w:t>
      </w:r>
    </w:p>
  </w:endnote>
  <w:endnote w:id="6">
    <w:p w14:paraId="7E245308" w14:textId="77777777" w:rsidR="007F3F51" w:rsidRPr="00A44702" w:rsidRDefault="007F3F51" w:rsidP="00346606">
      <w:pPr>
        <w:widowControl w:val="0"/>
        <w:shd w:val="clear" w:color="auto" w:fill="FFFFFF" w:themeFill="background1"/>
        <w:adjustRightInd w:val="0"/>
        <w:contextualSpacing/>
        <w:rPr>
          <w:sz w:val="18"/>
          <w:szCs w:val="18"/>
        </w:rPr>
      </w:pPr>
      <w:r w:rsidRPr="00A44702">
        <w:rPr>
          <w:rStyle w:val="EndnoteReference"/>
          <w:sz w:val="18"/>
          <w:szCs w:val="18"/>
        </w:rPr>
        <w:endnoteRef/>
      </w:r>
      <w:r w:rsidRPr="00A44702">
        <w:rPr>
          <w:sz w:val="18"/>
          <w:szCs w:val="18"/>
        </w:rPr>
        <w:t xml:space="preserve"> However, as Cashore and Stone </w:t>
      </w:r>
      <w:r w:rsidRPr="00A44702">
        <w:rPr>
          <w:sz w:val="18"/>
          <w:szCs w:val="18"/>
        </w:rPr>
        <w:fldChar w:fldCharType="begin"/>
      </w:r>
      <w:r w:rsidRPr="00A44702">
        <w:rPr>
          <w:sz w:val="18"/>
          <w:szCs w:val="18"/>
        </w:rPr>
        <w:instrText xml:space="preserve"> ADDIN EN.CITE &lt;EndNote&gt;&lt;Cite ExcludeAuth="1"&gt;&lt;Author&gt;Cashore&lt;/Author&gt;&lt;Year&gt;2014&lt;/Year&gt;&lt;RecNum&gt;82014&lt;/RecNum&gt;&lt;DisplayText&gt;(2014)&lt;/DisplayText&gt;&lt;record&gt;&lt;rec-number&gt;82014&lt;/rec-number&gt;&lt;foreign-keys&gt;&lt;key app="EN" db-id="zd99pwsezrwdx5ep05ixvswmttr9paate0sd" timestamp="1494846044"&gt;82014&lt;/key&gt;&lt;/foreign-keys&gt;&lt;ref-type name="Journal Article"&gt;17&lt;/ref-type&gt;&lt;contributors&gt;&lt;authors&gt;&lt;author&gt;Benjamin Cashore &lt;/author&gt;&lt;author&gt;Michael Stone&lt;/author&gt;&lt;/authors&gt;&lt;/contributors&gt;&lt;titles&gt;&lt;title&gt;Does California Need Delaware? Explaining Indonesian, Chinese, and United States Support for Legality Compliance of Internationally Traded Products,&lt;/title&gt;&lt;secondary-title&gt;Regulation and Governance&lt;/secondary-title&gt;&lt;/titles&gt;&lt;periodical&gt;&lt;full-title&gt;Regulation and Governance&lt;/full-title&gt;&lt;abbr-1&gt;Regul. Gov.&lt;/abbr-1&gt;&lt;/periodical&gt;&lt;pages&gt;49-73&lt;/pages&gt;&lt;volume&gt;8&lt;/volume&gt;&lt;number&gt;Special Issue: Transnational Business Governance Interactions&lt;/number&gt;&lt;dates&gt;&lt;year&gt;2014&lt;/year&gt;&lt;/dates&gt;&lt;urls&gt;&lt;/urls&gt;&lt;/record&gt;&lt;/Cite&gt;&lt;/EndNote&gt;</w:instrText>
      </w:r>
      <w:r w:rsidRPr="00A44702">
        <w:rPr>
          <w:sz w:val="18"/>
          <w:szCs w:val="18"/>
        </w:rPr>
        <w:fldChar w:fldCharType="separate"/>
      </w:r>
      <w:r w:rsidRPr="00A44702">
        <w:rPr>
          <w:noProof/>
          <w:sz w:val="18"/>
          <w:szCs w:val="18"/>
        </w:rPr>
        <w:t>(2014)</w:t>
      </w:r>
      <w:r w:rsidRPr="00A44702">
        <w:rPr>
          <w:sz w:val="18"/>
          <w:szCs w:val="18"/>
        </w:rPr>
        <w:fldChar w:fldCharType="end"/>
      </w:r>
      <w:r w:rsidRPr="00A44702">
        <w:rPr>
          <w:sz w:val="18"/>
          <w:szCs w:val="18"/>
        </w:rPr>
        <w:t xml:space="preserve"> have clarified, LV does not embrace national sovereignty concerning policy mechanisms. They are decidedly determined by a range of transnational evaluations that ultimately influence whether, and how global tracking of legal products will occur. Instead, LV only needs to find a way to remove illegal supply (or a portion of it) from global forest products. LV efforts differ from certification in that they encourage national governments to develop wide-ranging standards governing their own environmental, social, and economic priorities. </w:t>
      </w:r>
    </w:p>
  </w:endnote>
  <w:endnote w:id="7">
    <w:p w14:paraId="5292473A" w14:textId="77777777" w:rsidR="007F3F51" w:rsidRPr="00A44702" w:rsidRDefault="007F3F51" w:rsidP="009245C1">
      <w:pPr>
        <w:rPr>
          <w:sz w:val="18"/>
          <w:szCs w:val="18"/>
        </w:rPr>
      </w:pPr>
    </w:p>
  </w:endnote>
  <w:endnote w:id="8">
    <w:p w14:paraId="50C35682" w14:textId="77777777" w:rsidR="007F3F51" w:rsidRPr="00A44702" w:rsidRDefault="007F3F51">
      <w:pPr>
        <w:pStyle w:val="EndnoteText"/>
        <w:rPr>
          <w:rFonts w:ascii="Times New Roman" w:hAnsi="Times New Roman" w:cs="Times New Roman"/>
          <w:sz w:val="18"/>
          <w:szCs w:val="18"/>
        </w:rPr>
      </w:pPr>
      <w:r w:rsidRPr="00A44702">
        <w:rPr>
          <w:rStyle w:val="EndnoteReference"/>
          <w:rFonts w:ascii="Times New Roman" w:hAnsi="Times New Roman" w:cs="Times New Roman"/>
          <w:sz w:val="18"/>
          <w:szCs w:val="18"/>
        </w:rPr>
        <w:endnoteRef/>
      </w:r>
      <w:r w:rsidRPr="00A44702">
        <w:rPr>
          <w:rFonts w:ascii="Times New Roman" w:hAnsi="Times New Roman" w:cs="Times New Roman"/>
          <w:sz w:val="18"/>
          <w:szCs w:val="18"/>
        </w:rPr>
        <w:t xml:space="preserve"> As Aubut </w:t>
      </w:r>
      <w:r w:rsidRPr="00A44702">
        <w:rPr>
          <w:rFonts w:ascii="Times New Roman" w:hAnsi="Times New Roman" w:cs="Times New Roman"/>
          <w:sz w:val="18"/>
          <w:szCs w:val="18"/>
        </w:rPr>
        <w:fldChar w:fldCharType="begin"/>
      </w:r>
      <w:r w:rsidRPr="00A44702">
        <w:rPr>
          <w:rFonts w:ascii="Times New Roman" w:hAnsi="Times New Roman" w:cs="Times New Roman"/>
          <w:sz w:val="18"/>
          <w:szCs w:val="18"/>
        </w:rPr>
        <w:instrText xml:space="preserve"> ADDIN EN.CITE &lt;EndNote&gt;&lt;Cite ExcludeYear="1"&gt;&lt;Author&gt;Aubut&lt;/Author&gt;&lt;Year&gt;2004&lt;/Year&gt;&lt;RecNum&gt;82351&lt;/RecNum&gt;&lt;DisplayText&gt;(Aubut)&lt;/DisplayText&gt;&lt;record&gt;&lt;rec-number&gt;82351&lt;/rec-number&gt;&lt;foreign-keys&gt;&lt;key app="EN" db-id="zd99pwsezrwdx5ep05ixvswmttr9paate0sd" timestamp="1550455753"&gt;82351&lt;/key&gt;&lt;/foreign-keys&gt;&lt;ref-type name="Report"&gt;27&lt;/ref-type&gt;&lt;contributors&gt;&lt;authors&gt;&lt;author&gt;Julie Aubut&lt;/author&gt;&lt;/authors&gt;&lt;/contributors&gt;&lt;titles&gt;&lt;title&gt;The Good Governance Agenda: Who Wins and Who Loses. Some Empirical Evidence for 2001 &lt;/title&gt;&lt;secondary-title&gt;Focus on the Global South&lt;/secondary-title&gt;&lt;/titles&gt;&lt;dates&gt;&lt;year&gt;2004&lt;/year&gt;&lt;/dates&gt;&lt;publisher&gt;Development Destin Studies Institute&lt;/publisher&gt;&lt;isbn&gt;No.04-48&lt;/isbn&gt;&lt;urls&gt;&lt;/urls&gt;&lt;/record&gt;&lt;/Cite&gt;&lt;/EndNote&gt;</w:instrText>
      </w:r>
      <w:r w:rsidRPr="00A44702">
        <w:rPr>
          <w:rFonts w:ascii="Times New Roman" w:hAnsi="Times New Roman" w:cs="Times New Roman"/>
          <w:sz w:val="18"/>
          <w:szCs w:val="18"/>
        </w:rPr>
        <w:fldChar w:fldCharType="separate"/>
      </w:r>
      <w:r w:rsidRPr="00A44702">
        <w:rPr>
          <w:rFonts w:ascii="Times New Roman" w:hAnsi="Times New Roman" w:cs="Times New Roman"/>
          <w:noProof/>
          <w:sz w:val="18"/>
          <w:szCs w:val="18"/>
        </w:rPr>
        <w:t>(Aubut)</w:t>
      </w:r>
      <w:r w:rsidRPr="00A44702">
        <w:rPr>
          <w:rFonts w:ascii="Times New Roman" w:hAnsi="Times New Roman" w:cs="Times New Roman"/>
          <w:sz w:val="18"/>
          <w:szCs w:val="18"/>
        </w:rPr>
        <w:fldChar w:fldCharType="end"/>
      </w:r>
      <w:r w:rsidRPr="00A44702">
        <w:rPr>
          <w:rFonts w:ascii="Times New Roman" w:hAnsi="Times New Roman" w:cs="Times New Roman"/>
          <w:sz w:val="18"/>
          <w:szCs w:val="18"/>
        </w:rPr>
        <w:t xml:space="preserve"> elaborates, “In combination with the post-Washington Consensus and the focus on institutions and public sector management in the 1990s, a new policy agenda focusing on a more selective allocation of aid based on the quality of governance …in recipient countries has come to be regarded by many as the key to aid </w:t>
      </w:r>
      <w:r w:rsidRPr="00A44702">
        <w:rPr>
          <w:rFonts w:ascii="Times New Roman" w:hAnsi="Times New Roman" w:cs="Times New Roman"/>
          <w:i/>
          <w:iCs/>
          <w:sz w:val="18"/>
          <w:szCs w:val="18"/>
        </w:rPr>
        <w:t>effectiveness problem</w:t>
      </w:r>
      <w:r w:rsidRPr="00A44702">
        <w:rPr>
          <w:rFonts w:ascii="Times New Roman" w:hAnsi="Times New Roman" w:cs="Times New Roman"/>
          <w:sz w:val="18"/>
          <w:szCs w:val="18"/>
        </w:rPr>
        <w:t>. Indeed, many donors, both multilateral and bilateral, have pledged to favour potential aid recipients having a better quality of governance.” (italics added).</w:t>
      </w:r>
    </w:p>
  </w:endnote>
  <w:endnote w:id="9">
    <w:p w14:paraId="70DA9C47" w14:textId="77777777" w:rsidR="007F3F51" w:rsidRPr="00A44702" w:rsidRDefault="007F3F51" w:rsidP="00CA33F9">
      <w:pPr>
        <w:pStyle w:val="EndnoteText"/>
        <w:rPr>
          <w:rFonts w:ascii="Times New Roman" w:hAnsi="Times New Roman" w:cs="Times New Roman"/>
          <w:sz w:val="18"/>
          <w:szCs w:val="18"/>
        </w:rPr>
      </w:pPr>
      <w:r w:rsidRPr="00A44702">
        <w:rPr>
          <w:rStyle w:val="EndnoteReference"/>
          <w:rFonts w:ascii="Times New Roman" w:hAnsi="Times New Roman" w:cs="Times New Roman"/>
          <w:sz w:val="18"/>
          <w:szCs w:val="18"/>
        </w:rPr>
        <w:endnoteRef/>
      </w:r>
      <w:r w:rsidRPr="00A44702">
        <w:rPr>
          <w:rFonts w:ascii="Times New Roman" w:hAnsi="Times New Roman" w:cs="Times New Roman"/>
          <w:sz w:val="18"/>
          <w:szCs w:val="18"/>
        </w:rPr>
        <w:t xml:space="preserve"> Clothing, </w:t>
      </w:r>
      <w:r w:rsidRPr="00A44702">
        <w:rPr>
          <w:rFonts w:ascii="Times New Roman" w:hAnsi="Times New Roman" w:cs="Times New Roman"/>
          <w:color w:val="333333"/>
          <w:sz w:val="18"/>
          <w:szCs w:val="18"/>
        </w:rPr>
        <w:t xml:space="preserve">agricultural, and rubber were main sources of exports during this time </w:t>
      </w:r>
      <w:r w:rsidRPr="00A44702">
        <w:rPr>
          <w:rFonts w:ascii="Times New Roman" w:hAnsi="Times New Roman" w:cs="Times New Roman"/>
          <w:color w:val="333333"/>
          <w:sz w:val="18"/>
          <w:szCs w:val="18"/>
        </w:rPr>
        <w:fldChar w:fldCharType="begin"/>
      </w:r>
      <w:r w:rsidRPr="00A44702">
        <w:rPr>
          <w:rFonts w:ascii="Times New Roman" w:hAnsi="Times New Roman" w:cs="Times New Roman"/>
          <w:color w:val="333333"/>
          <w:sz w:val="18"/>
          <w:szCs w:val="18"/>
        </w:rPr>
        <w:instrText xml:space="preserve"> ADDIN EN.CITE &lt;EndNote&gt;&lt;Cite&gt;&lt;Author&gt;World Bank&lt;/Author&gt;&lt;Year&gt;2018&lt;/Year&gt;&lt;RecNum&gt;2429&lt;/RecNum&gt;&lt;DisplayText&gt;(World Bank 2018a)&lt;/DisplayText&gt;&lt;record&gt;&lt;rec-number&gt;2429&lt;/rec-number&gt;&lt;foreign-keys&gt;&lt;key app="EN" db-id="app2xzfei0tws8epas05f2zpdasps9aaaww2" timestamp="1549789312"&gt;2429&lt;/key&gt;&lt;/foreign-keys&gt;&lt;ref-type name="Report"&gt;27&lt;/ref-type&gt;&lt;contributors&gt;&lt;authors&gt;&lt;author&gt;World Bank,&lt;/author&gt;&lt;/authors&gt;&lt;tertiary-authors&gt;&lt;author&gt;World Bank Group,&lt;/author&gt;&lt;/tertiary-authors&gt;&lt;subsidiary-authors&gt;&lt;author&gt;Cambodia Country Office, &lt;/author&gt;&lt;/subsidiary-authors&gt;&lt;/contributors&gt;&lt;titles&gt;&lt;title&gt;Cambodia Recent Economic Development and Outlook&lt;/title&gt;&lt;/titles&gt;&lt;pages&gt;1-55&lt;/pages&gt;&lt;dates&gt;&lt;year&gt;2018&lt;/year&gt;&lt;pub-dates&gt;&lt;date&gt;April&lt;/date&gt;&lt;/pub-dates&gt;&lt;/dates&gt;&lt;pub-location&gt;Phnom Penh&lt;/pub-location&gt;&lt;publisher&gt;World Bank&lt;/publisher&gt;&lt;urls&gt;&lt;related-urls&gt;&lt;url&gt;http://documents.worldbank.org/curated/en/740941525786311189/pdf/126030-WP-PUBLIC-may-10-9-am-cambodia-time-Cambodia-Economic-Update-V04.pdf&lt;/url&gt;&lt;/related-urls&gt;&lt;/urls&gt;&lt;/record&gt;&lt;/Cite&gt;&lt;/EndNote&gt;</w:instrText>
      </w:r>
      <w:r w:rsidRPr="00A44702">
        <w:rPr>
          <w:rFonts w:ascii="Times New Roman" w:hAnsi="Times New Roman" w:cs="Times New Roman"/>
          <w:color w:val="333333"/>
          <w:sz w:val="18"/>
          <w:szCs w:val="18"/>
        </w:rPr>
        <w:fldChar w:fldCharType="separate"/>
      </w:r>
      <w:r w:rsidRPr="00A44702">
        <w:rPr>
          <w:rFonts w:ascii="Times New Roman" w:hAnsi="Times New Roman" w:cs="Times New Roman"/>
          <w:noProof/>
          <w:color w:val="333333"/>
          <w:sz w:val="18"/>
          <w:szCs w:val="18"/>
        </w:rPr>
        <w:t>(World Bank 2018a)</w:t>
      </w:r>
      <w:r w:rsidRPr="00A44702">
        <w:rPr>
          <w:rFonts w:ascii="Times New Roman" w:hAnsi="Times New Roman" w:cs="Times New Roman"/>
          <w:color w:val="333333"/>
          <w:sz w:val="18"/>
          <w:szCs w:val="18"/>
        </w:rPr>
        <w:fldChar w:fldCharType="end"/>
      </w:r>
      <w:r w:rsidRPr="00A44702">
        <w:rPr>
          <w:rFonts w:ascii="Times New Roman" w:hAnsi="Times New Roman" w:cs="Times New Roman"/>
          <w:color w:val="333333"/>
          <w:sz w:val="18"/>
          <w:szCs w:val="18"/>
        </w:rPr>
        <w:t xml:space="preserve">.  </w:t>
      </w:r>
    </w:p>
  </w:endnote>
  <w:endnote w:id="10">
    <w:p w14:paraId="0DAA54F2" w14:textId="77777777" w:rsidR="007F3F51" w:rsidRPr="00A44702" w:rsidRDefault="007F3F51" w:rsidP="001701F4">
      <w:pPr>
        <w:pStyle w:val="EndnoteText"/>
        <w:rPr>
          <w:rFonts w:ascii="Times New Roman" w:hAnsi="Times New Roman" w:cs="Times New Roman"/>
          <w:sz w:val="18"/>
          <w:szCs w:val="18"/>
        </w:rPr>
      </w:pPr>
      <w:r w:rsidRPr="00A44702">
        <w:rPr>
          <w:rStyle w:val="EndnoteReference"/>
          <w:rFonts w:ascii="Times New Roman" w:hAnsi="Times New Roman" w:cs="Times New Roman"/>
          <w:sz w:val="18"/>
          <w:szCs w:val="18"/>
        </w:rPr>
        <w:endnoteRef/>
      </w:r>
      <w:r w:rsidRPr="00A44702">
        <w:rPr>
          <w:rFonts w:ascii="Times New Roman" w:hAnsi="Times New Roman" w:cs="Times New Roman"/>
          <w:sz w:val="18"/>
          <w:szCs w:val="18"/>
        </w:rPr>
        <w:t xml:space="preserve"> For example, </w:t>
      </w:r>
      <w:r w:rsidRPr="00A44702">
        <w:rPr>
          <w:rFonts w:ascii="Times New Roman" w:hAnsi="Times New Roman" w:cs="Times New Roman"/>
          <w:color w:val="333333"/>
          <w:sz w:val="18"/>
          <w:szCs w:val="18"/>
        </w:rPr>
        <w:t xml:space="preserve">poverty rates defined as “XX”, dropped from 47.8% in 2007 to 13.5% in 2014 The </w:t>
      </w:r>
      <w:r w:rsidRPr="00A44702">
        <w:rPr>
          <w:rFonts w:ascii="Times New Roman" w:hAnsi="Times New Roman" w:cs="Times New Roman"/>
          <w:color w:val="333333"/>
          <w:sz w:val="18"/>
          <w:szCs w:val="18"/>
        </w:rPr>
        <w:fldChar w:fldCharType="begin"/>
      </w:r>
      <w:r w:rsidRPr="00A44702">
        <w:rPr>
          <w:rFonts w:ascii="Times New Roman" w:hAnsi="Times New Roman" w:cs="Times New Roman"/>
          <w:color w:val="333333"/>
          <w:sz w:val="18"/>
          <w:szCs w:val="18"/>
        </w:rPr>
        <w:instrText xml:space="preserve"> ADDIN EN.CITE &lt;EndNote&gt;&lt;Cite AuthorYear="1"&gt;&lt;Author&gt;Bank&lt;/Author&gt;&lt;Year&gt;2018&lt;/Year&gt;&lt;RecNum&gt;2428&lt;/RecNum&gt;&lt;DisplayText&gt;World Bank (2018c)&lt;/DisplayText&gt;&lt;record&gt;&lt;rec-number&gt;2428&lt;/rec-number&gt;&lt;foreign-keys&gt;&lt;key app="EN" db-id="app2xzfei0tws8epas05f2zpdasps9aaaww2" timestamp="1549788631"&gt;2428&lt;/key&gt;&lt;/foreign-keys&gt;&lt;ref-type name="Web Page"&gt;12&lt;/ref-type&gt;&lt;contributors&gt;&lt;authors&gt;&lt;author&gt;World Bank,&lt;/author&gt;&lt;/authors&gt;&lt;/contributors&gt;&lt;titles&gt;&lt;title&gt;The World Bank In Cambodia: Cambodia is increasingly integrating with the region and has enjoyed a decade of macroeconomic stability and growth, however, its progress in meeting the Millennium Development Goals is uneven. &lt;/title&gt;&lt;/titles&gt;&lt;volume&gt;2018&lt;/volume&gt;&lt;number&gt;December 21&lt;/number&gt;&lt;dates&gt;&lt;year&gt;2018&lt;/year&gt;&lt;/dates&gt;&lt;urls&gt;&lt;related-urls&gt;&lt;url&gt;https://www.worldbank.org/en/country/cambodia/overview&lt;/url&gt;&lt;/related-urls&gt;&lt;/urls&gt;&lt;/record&gt;&lt;/Cite&gt;&lt;/EndNote&gt;</w:instrText>
      </w:r>
      <w:r w:rsidRPr="00A44702">
        <w:rPr>
          <w:rFonts w:ascii="Times New Roman" w:hAnsi="Times New Roman" w:cs="Times New Roman"/>
          <w:color w:val="333333"/>
          <w:sz w:val="18"/>
          <w:szCs w:val="18"/>
        </w:rPr>
        <w:fldChar w:fldCharType="separate"/>
      </w:r>
      <w:r w:rsidRPr="00A44702">
        <w:rPr>
          <w:rFonts w:ascii="Times New Roman" w:hAnsi="Times New Roman" w:cs="Times New Roman"/>
          <w:noProof/>
          <w:color w:val="333333"/>
          <w:sz w:val="18"/>
          <w:szCs w:val="18"/>
        </w:rPr>
        <w:t>World Bank (2018c)</w:t>
      </w:r>
      <w:r w:rsidRPr="00A44702">
        <w:rPr>
          <w:rFonts w:ascii="Times New Roman" w:hAnsi="Times New Roman" w:cs="Times New Roman"/>
          <w:color w:val="333333"/>
          <w:sz w:val="18"/>
          <w:szCs w:val="18"/>
        </w:rPr>
        <w:fldChar w:fldCharType="end"/>
      </w:r>
    </w:p>
  </w:endnote>
  <w:endnote w:id="11">
    <w:p w14:paraId="5A8972D9" w14:textId="77777777" w:rsidR="007F3F51" w:rsidRPr="00A44702" w:rsidRDefault="007F3F51">
      <w:pPr>
        <w:pStyle w:val="EndnoteText"/>
        <w:rPr>
          <w:rFonts w:ascii="Times New Roman" w:hAnsi="Times New Roman" w:cs="Times New Roman"/>
          <w:sz w:val="18"/>
          <w:szCs w:val="18"/>
        </w:rPr>
      </w:pPr>
      <w:r w:rsidRPr="00A44702">
        <w:rPr>
          <w:rStyle w:val="EndnoteReference"/>
          <w:rFonts w:ascii="Times New Roman" w:hAnsi="Times New Roman" w:cs="Times New Roman"/>
          <w:sz w:val="18"/>
          <w:szCs w:val="18"/>
        </w:rPr>
        <w:endnoteRef/>
      </w:r>
      <w:r w:rsidRPr="00A44702">
        <w:rPr>
          <w:rFonts w:ascii="Times New Roman" w:hAnsi="Times New Roman" w:cs="Times New Roman"/>
          <w:sz w:val="18"/>
          <w:szCs w:val="18"/>
        </w:rPr>
        <w:t xml:space="preserve"> To be sure, they </w:t>
      </w:r>
      <w:r w:rsidRPr="00A44702">
        <w:rPr>
          <w:rFonts w:ascii="Times New Roman" w:eastAsiaTheme="minorHAnsi" w:hAnsi="Times New Roman" w:cs="Times New Roman"/>
          <w:color w:val="292526"/>
          <w:sz w:val="18"/>
          <w:szCs w:val="18"/>
        </w:rPr>
        <w:t>do acknowledge that “reforms will face strong resistance</w:t>
      </w:r>
      <w:r w:rsidRPr="00A44702">
        <w:rPr>
          <w:rFonts w:ascii="Times New Roman" w:eastAsiaTheme="minorHAnsi" w:hAnsi="Times New Roman" w:cs="Times New Roman"/>
          <w:sz w:val="18"/>
          <w:szCs w:val="18"/>
        </w:rPr>
        <w:t xml:space="preserve"> </w:t>
      </w:r>
      <w:r w:rsidRPr="00A44702">
        <w:rPr>
          <w:rFonts w:ascii="Times New Roman" w:eastAsiaTheme="minorHAnsi" w:hAnsi="Times New Roman" w:cs="Times New Roman"/>
          <w:color w:val="292526"/>
          <w:sz w:val="18"/>
          <w:szCs w:val="18"/>
        </w:rPr>
        <w:t>from the elites, as institutional and social change may prove politically and economically</w:t>
      </w:r>
      <w:r w:rsidRPr="00A44702">
        <w:rPr>
          <w:rFonts w:ascii="Times New Roman" w:eastAsiaTheme="minorHAnsi" w:hAnsi="Times New Roman" w:cs="Times New Roman"/>
          <w:sz w:val="18"/>
          <w:szCs w:val="18"/>
        </w:rPr>
        <w:t xml:space="preserve"> </w:t>
      </w:r>
      <w:r w:rsidRPr="00A44702">
        <w:rPr>
          <w:rFonts w:ascii="Times New Roman" w:eastAsiaTheme="minorHAnsi" w:hAnsi="Times New Roman" w:cs="Times New Roman"/>
          <w:color w:val="292526"/>
          <w:sz w:val="18"/>
          <w:szCs w:val="18"/>
        </w:rPr>
        <w:t>onerous.”</w:t>
      </w:r>
    </w:p>
  </w:endnote>
  <w:endnote w:id="12">
    <w:p w14:paraId="6607CBBE" w14:textId="77777777" w:rsidR="007F3F51" w:rsidRPr="00A44702" w:rsidRDefault="007F3F51" w:rsidP="00F336F3">
      <w:pPr>
        <w:pStyle w:val="EndnoteText"/>
        <w:rPr>
          <w:rFonts w:ascii="Times New Roman" w:hAnsi="Times New Roman" w:cs="Times New Roman"/>
          <w:sz w:val="18"/>
          <w:szCs w:val="18"/>
        </w:rPr>
      </w:pPr>
      <w:r w:rsidRPr="00A44702">
        <w:rPr>
          <w:rStyle w:val="EndnoteReference"/>
          <w:rFonts w:ascii="Times New Roman" w:hAnsi="Times New Roman" w:cs="Times New Roman"/>
          <w:sz w:val="18"/>
          <w:szCs w:val="18"/>
        </w:rPr>
        <w:endnoteRef/>
      </w:r>
      <w:r w:rsidRPr="00A44702">
        <w:rPr>
          <w:rFonts w:ascii="Times New Roman" w:hAnsi="Times New Roman" w:cs="Times New Roman"/>
          <w:sz w:val="18"/>
          <w:szCs w:val="18"/>
        </w:rPr>
        <w:t xml:space="preserve"> For example, the Sub-decree on Community Forestry was designed, and justified, to enable “communities to manage, use, and benefit from forest resources, to support the Government’s policies of poverty alleviation and decentralization, to providing an effective means for Community Forestry groups to participate in forest related activities, and contribute to sustainable management of forest resources”</w:t>
      </w:r>
      <w:ins w:id="268" w:author="Iben Nathan" w:date="2019-02-19T10:32:00Z">
        <w:r w:rsidRPr="00A44702">
          <w:rPr>
            <w:rFonts w:ascii="Times New Roman" w:hAnsi="Times New Roman" w:cs="Times New Roman"/>
            <w:sz w:val="18"/>
            <w:szCs w:val="18"/>
          </w:rPr>
          <w:t xml:space="preserve"> </w:t>
        </w:r>
      </w:ins>
      <w:r w:rsidRPr="00A44702">
        <w:rPr>
          <w:rFonts w:ascii="Times New Roman" w:hAnsi="Times New Roman" w:cs="Times New Roman"/>
          <w:sz w:val="18"/>
          <w:szCs w:val="18"/>
        </w:rPr>
        <w:fldChar w:fldCharType="begin"/>
      </w:r>
      <w:r w:rsidRPr="00A44702">
        <w:rPr>
          <w:rFonts w:ascii="Times New Roman" w:hAnsi="Times New Roman" w:cs="Times New Roman"/>
          <w:sz w:val="18"/>
          <w:szCs w:val="18"/>
        </w:rPr>
        <w:instrText xml:space="preserve"> ADDIN EN.CITE &lt;EndNote&gt;&lt;Cite&gt;&lt;Author&gt;Government of Cambodia&lt;/Author&gt;&lt;Year&gt;2003&lt;/Year&gt;&lt;RecNum&gt;82354&lt;/RecNum&gt;&lt;DisplayText&gt;(Government of Cambodia 2003)&lt;/DisplayText&gt;&lt;record&gt;&lt;rec-number&gt;82354&lt;/rec-number&gt;&lt;foreign-keys&gt;&lt;key app="EN" db-id="zd99pwsezrwdx5ep05ixvswmttr9paate0sd" timestamp="1551214277"&gt;82354&lt;/key&gt;&lt;/foreign-keys&gt;&lt;ref-type name="Report"&gt;27&lt;/ref-type&gt;&lt;contributors&gt;&lt;authors&gt;&lt;author&gt;Government of Cambodia,&lt;/author&gt;&lt;/authors&gt;&lt;/contributors&gt;&lt;titles&gt;&lt;title&gt;Sub-Decree on community forestry management&lt;/title&gt;&lt;/titles&gt;&lt;dates&gt;&lt;year&gt;2003&lt;/year&gt;&lt;/dates&gt;&lt;pub-location&gt;Phnom Penh, Cambodia&lt;/pub-location&gt;&lt;publisher&gt;Ministry of Agriculture Forestry and Fisheries, the Royal Government of Cambodia&lt;/publisher&gt;&lt;urls&gt;&lt;/urls&gt;&lt;/record&gt;&lt;/Cite&gt;&lt;/EndNote&gt;</w:instrText>
      </w:r>
      <w:r w:rsidRPr="00A44702">
        <w:rPr>
          <w:rFonts w:ascii="Times New Roman" w:hAnsi="Times New Roman" w:cs="Times New Roman"/>
          <w:sz w:val="18"/>
          <w:szCs w:val="18"/>
        </w:rPr>
        <w:fldChar w:fldCharType="separate"/>
      </w:r>
      <w:r w:rsidRPr="00A44702">
        <w:rPr>
          <w:rFonts w:ascii="Times New Roman" w:hAnsi="Times New Roman" w:cs="Times New Roman"/>
          <w:noProof/>
          <w:sz w:val="18"/>
          <w:szCs w:val="18"/>
        </w:rPr>
        <w:t>(Government of Cambodia 2003)</w:t>
      </w:r>
      <w:r w:rsidRPr="00A44702">
        <w:rPr>
          <w:rFonts w:ascii="Times New Roman" w:hAnsi="Times New Roman" w:cs="Times New Roman"/>
          <w:sz w:val="18"/>
          <w:szCs w:val="18"/>
        </w:rPr>
        <w:fldChar w:fldCharType="end"/>
      </w:r>
      <w:r w:rsidRPr="00A44702">
        <w:rPr>
          <w:rFonts w:ascii="Times New Roman" w:hAnsi="Times New Roman" w:cs="Times New Roman"/>
          <w:sz w:val="18"/>
          <w:szCs w:val="18"/>
        </w:rPr>
        <w:t>.</w:t>
      </w:r>
    </w:p>
  </w:endnote>
  <w:endnote w:id="13">
    <w:p w14:paraId="54201ADA" w14:textId="77777777" w:rsidR="007F3F51" w:rsidRPr="00A44702" w:rsidRDefault="007F3F51" w:rsidP="00595F84">
      <w:pPr>
        <w:pStyle w:val="EndnoteText"/>
        <w:widowControl w:val="0"/>
        <w:adjustRightInd w:val="0"/>
        <w:contextualSpacing/>
        <w:rPr>
          <w:rFonts w:ascii="Times New Roman" w:hAnsi="Times New Roman" w:cs="Times New Roman"/>
          <w:sz w:val="18"/>
          <w:szCs w:val="18"/>
        </w:rPr>
      </w:pPr>
      <w:r w:rsidRPr="00A44702">
        <w:rPr>
          <w:rStyle w:val="EndnoteReference"/>
          <w:rFonts w:ascii="Times New Roman" w:hAnsi="Times New Roman" w:cs="Times New Roman"/>
          <w:sz w:val="18"/>
          <w:szCs w:val="18"/>
        </w:rPr>
        <w:endnoteRef/>
      </w:r>
      <w:r w:rsidRPr="00A44702">
        <w:rPr>
          <w:rFonts w:ascii="Times New Roman" w:hAnsi="Times New Roman" w:cs="Times New Roman"/>
          <w:sz w:val="18"/>
          <w:szCs w:val="18"/>
        </w:rPr>
        <w:t xml:space="preserve"> The Sub-Decree also stipulates that Provincial/Municipal Governors can grant concessions smaller than 1,000 hectares, but this option was terminated in 2008 </w:t>
      </w:r>
      <w:r w:rsidRPr="00A44702">
        <w:rPr>
          <w:rFonts w:ascii="Times New Roman" w:hAnsi="Times New Roman" w:cs="Times New Roman"/>
          <w:sz w:val="18"/>
          <w:szCs w:val="18"/>
        </w:rPr>
        <w:fldChar w:fldCharType="begin"/>
      </w:r>
      <w:r w:rsidRPr="00A44702">
        <w:rPr>
          <w:rFonts w:ascii="Times New Roman" w:hAnsi="Times New Roman" w:cs="Times New Roman"/>
          <w:sz w:val="18"/>
          <w:szCs w:val="18"/>
        </w:rPr>
        <w:instrText xml:space="preserve"> ADDIN EN.CITE &lt;EndNote&gt;&lt;Cite&gt;&lt;Author&gt;RGC&lt;/Author&gt;&lt;Year&gt;2005&lt;/Year&gt;&lt;RecNum&gt;1117&lt;/RecNum&gt;&lt;DisplayText&gt;(RGC 2005, Neef and Oldenburg 2014)&lt;/DisplayText&gt;&lt;record&gt;&lt;rec-number&gt;1117&lt;/rec-number&gt;&lt;foreign-keys&gt;&lt;key app="EN" db-id="app2xzfei0tws8epas05f2zpdasps9aaaww2" timestamp="1543339344"&gt;1117&lt;/key&gt;&lt;/foreign-keys&gt;&lt;ref-type name="Legal Rule or Regulation"&gt;50&lt;/ref-type&gt;&lt;contributors&gt;&lt;authors&gt;&lt;author&gt;RGC&lt;/author&gt;&lt;/authors&gt;&lt;secondary-authors&gt;&lt;author&gt;the Royal Government of Cambodia&lt;/author&gt;&lt;/secondary-authors&gt;&lt;/contributors&gt;&lt;titles&gt;&lt;title&gt;Sub-decree on Economic Land Concessions&lt;/title&gt;&lt;/titles&gt;&lt;volume&gt;146 ANK/BK 27/12 2005&lt;/volume&gt;&lt;dates&gt;&lt;year&gt;2005&lt;/year&gt;&lt;/dates&gt;&lt;pub-location&gt;Phnom Penh&lt;/pub-location&gt;&lt;urls&gt;&lt;/urls&gt;&lt;/record&gt;&lt;/Cite&gt;&lt;Cite&gt;&lt;Author&gt;Neef&lt;/Author&gt;&lt;Year&gt;2014&lt;/Year&gt;&lt;RecNum&gt;2373&lt;/RecNum&gt;&lt;record&gt;&lt;rec-number&gt;2373&lt;/rec-number&gt;&lt;foreign-keys&gt;&lt;key app="EN" db-id="app2xzfei0tws8epas05f2zpdasps9aaaww2" timestamp="1543408625"&gt;2373&lt;/key&gt;&lt;/foreign-keys&gt;&lt;ref-type name="Journal Article"&gt;17&lt;/ref-type&gt;&lt;contributors&gt;&lt;authors&gt;&lt;author&gt;Neef, A.&lt;/author&gt;&lt;author&gt;Oldenburg, C.&lt;/author&gt;&lt;/authors&gt;&lt;/contributors&gt;&lt;titles&gt;&lt;title&gt;Reversing land grabs or aggravating tenure insecurity? Competing perspectives on economic land concessions and land titling in Cambodia&lt;/title&gt;&lt;secondary-title&gt;Law Dev. Rev. Law and Development Review&lt;/secondary-title&gt;&lt;/titles&gt;&lt;periodical&gt;&lt;full-title&gt;Law Dev. Rev. Law and Development Review&lt;/full-title&gt;&lt;/periodical&gt;&lt;pages&gt;49-77&lt;/pages&gt;&lt;volume&gt;7&lt;/volume&gt;&lt;number&gt;1&lt;/number&gt;&lt;dates&gt;&lt;year&gt;2014&lt;/year&gt;&lt;/dates&gt;&lt;urls&gt;&lt;/urls&gt;&lt;remote-database-name&gt;/z-wcorg/&lt;/remote-database-name&gt;&lt;remote-database-provider&gt;http://worldcat.org&lt;/remote-database-provider&gt;&lt;language&gt;English&lt;/language&gt;&lt;/record&gt;&lt;/Cite&gt;&lt;/EndNote&gt;</w:instrText>
      </w:r>
      <w:r w:rsidRPr="00A44702">
        <w:rPr>
          <w:rFonts w:ascii="Times New Roman" w:hAnsi="Times New Roman" w:cs="Times New Roman"/>
          <w:sz w:val="18"/>
          <w:szCs w:val="18"/>
        </w:rPr>
        <w:fldChar w:fldCharType="separate"/>
      </w:r>
      <w:r w:rsidRPr="00A44702">
        <w:rPr>
          <w:rFonts w:ascii="Times New Roman" w:hAnsi="Times New Roman" w:cs="Times New Roman"/>
          <w:noProof/>
          <w:sz w:val="18"/>
          <w:szCs w:val="18"/>
        </w:rPr>
        <w:t>(RGC 2005, Neef and Oldenburg 2014)</w:t>
      </w:r>
      <w:r w:rsidRPr="00A44702">
        <w:rPr>
          <w:rFonts w:ascii="Times New Roman" w:hAnsi="Times New Roman" w:cs="Times New Roman"/>
          <w:sz w:val="18"/>
          <w:szCs w:val="18"/>
        </w:rPr>
        <w:fldChar w:fldCharType="end"/>
      </w:r>
      <w:r w:rsidRPr="00A44702">
        <w:rPr>
          <w:rFonts w:ascii="Times New Roman" w:hAnsi="Times New Roman" w:cs="Times New Roman"/>
          <w:sz w:val="18"/>
          <w:szCs w:val="18"/>
        </w:rPr>
        <w:t>.</w:t>
      </w:r>
    </w:p>
  </w:endnote>
  <w:endnote w:id="14">
    <w:p w14:paraId="6EB30D6F" w14:textId="77777777" w:rsidR="007F3F51" w:rsidRPr="00A44702" w:rsidRDefault="007F3F51" w:rsidP="00595F84">
      <w:pPr>
        <w:pStyle w:val="EndnoteText"/>
        <w:widowControl w:val="0"/>
        <w:adjustRightInd w:val="0"/>
        <w:contextualSpacing/>
        <w:rPr>
          <w:rFonts w:ascii="Times New Roman" w:hAnsi="Times New Roman" w:cs="Times New Roman"/>
          <w:sz w:val="18"/>
          <w:szCs w:val="18"/>
        </w:rPr>
      </w:pPr>
      <w:r w:rsidRPr="00A44702">
        <w:rPr>
          <w:rStyle w:val="EndnoteReference"/>
          <w:rFonts w:ascii="Times New Roman" w:hAnsi="Times New Roman" w:cs="Times New Roman"/>
          <w:sz w:val="18"/>
          <w:szCs w:val="18"/>
        </w:rPr>
        <w:endnoteRef/>
      </w:r>
      <w:r w:rsidRPr="00A44702">
        <w:rPr>
          <w:rFonts w:ascii="Times New Roman" w:hAnsi="Times New Roman" w:cs="Times New Roman"/>
          <w:sz w:val="18"/>
          <w:szCs w:val="18"/>
        </w:rPr>
        <w:t xml:space="preserve"> </w:t>
      </w:r>
      <w:r w:rsidRPr="00A44702">
        <w:rPr>
          <w:rFonts w:ascii="Times New Roman" w:hAnsi="Times New Roman" w:cs="Times New Roman"/>
          <w:sz w:val="18"/>
          <w:szCs w:val="18"/>
          <w:lang w:val="en-GB"/>
        </w:rPr>
        <w:t xml:space="preserve">Community forest is forest transferred to local community groups for shared management with the FA or in protected areas: MoE for periods of 15 years  </w:t>
      </w:r>
      <w:r w:rsidRPr="00A44702">
        <w:rPr>
          <w:rFonts w:ascii="Times New Roman" w:hAnsi="Times New Roman" w:cs="Times New Roman"/>
          <w:sz w:val="18"/>
          <w:szCs w:val="18"/>
          <w:lang w:val="en-GB"/>
        </w:rPr>
        <w:fldChar w:fldCharType="begin"/>
      </w:r>
      <w:r w:rsidRPr="00A44702">
        <w:rPr>
          <w:rFonts w:ascii="Times New Roman" w:hAnsi="Times New Roman" w:cs="Times New Roman"/>
          <w:sz w:val="18"/>
          <w:szCs w:val="18"/>
          <w:lang w:val="en-GB"/>
        </w:rPr>
        <w:instrText xml:space="preserve"> ADDIN EN.CITE &lt;EndNote&gt;&lt;Cite&gt;&lt;Author&gt;RGC&lt;/Author&gt;&lt;Year&gt;2003&lt;/Year&gt;&lt;RecNum&gt;884&lt;/RecNum&gt;&lt;DisplayText&gt;(RGC 2003)&lt;/DisplayText&gt;&lt;record&gt;&lt;rec-number&gt;884&lt;/rec-number&gt;&lt;foreign-keys&gt;&lt;key app="EN" db-id="app2xzfei0tws8epas05f2zpdasps9aaaww2" timestamp="1543339342"&gt;884&lt;/key&gt;&lt;/foreign-keys&gt;&lt;ref-type name="Legal Rule or Regulation"&gt;50&lt;/ref-type&gt;&lt;contributors&gt;&lt;authors&gt;&lt;author&gt;RGC&lt;/author&gt;&lt;/authors&gt;&lt;secondary-authors&gt;&lt;author&gt;The Royal Government of Cambodia, Phnom Penh.&lt;/author&gt;&lt;/secondary-authors&gt;&lt;/contributors&gt;&lt;titles&gt;&lt;title&gt;Sub-Decree on community forestry management&lt;/title&gt;&lt;/titles&gt;&lt;dates&gt;&lt;year&gt;2003&lt;/year&gt;&lt;/dates&gt;&lt;urls&gt;&lt;/urls&gt;&lt;/record&gt;&lt;/Cite&gt;&lt;/EndNote&gt;</w:instrText>
      </w:r>
      <w:r w:rsidRPr="00A44702">
        <w:rPr>
          <w:rFonts w:ascii="Times New Roman" w:hAnsi="Times New Roman" w:cs="Times New Roman"/>
          <w:sz w:val="18"/>
          <w:szCs w:val="18"/>
          <w:lang w:val="en-GB"/>
        </w:rPr>
        <w:fldChar w:fldCharType="separate"/>
      </w:r>
      <w:r w:rsidRPr="00A44702">
        <w:rPr>
          <w:rFonts w:ascii="Times New Roman" w:hAnsi="Times New Roman" w:cs="Times New Roman"/>
          <w:noProof/>
          <w:sz w:val="18"/>
          <w:szCs w:val="18"/>
          <w:lang w:val="en-GB"/>
        </w:rPr>
        <w:t>(RGC 2003)</w:t>
      </w:r>
      <w:r w:rsidRPr="00A44702">
        <w:rPr>
          <w:rFonts w:ascii="Times New Roman" w:hAnsi="Times New Roman" w:cs="Times New Roman"/>
          <w:sz w:val="18"/>
          <w:szCs w:val="18"/>
          <w:lang w:val="en-GB"/>
        </w:rPr>
        <w:fldChar w:fldCharType="end"/>
      </w:r>
      <w:r w:rsidRPr="00A44702">
        <w:rPr>
          <w:rFonts w:ascii="Times New Roman" w:hAnsi="Times New Roman" w:cs="Times New Roman"/>
          <w:sz w:val="18"/>
          <w:szCs w:val="18"/>
          <w:lang w:val="en-GB"/>
        </w:rPr>
        <w:t>.</w:t>
      </w:r>
    </w:p>
  </w:endnote>
  <w:endnote w:id="15">
    <w:p w14:paraId="66175F45" w14:textId="77777777" w:rsidR="007F3F51" w:rsidRPr="00A44702" w:rsidRDefault="007F3F51" w:rsidP="00A16BDC">
      <w:pPr>
        <w:pStyle w:val="EndnoteText"/>
        <w:widowControl w:val="0"/>
        <w:adjustRightInd w:val="0"/>
        <w:contextualSpacing/>
        <w:rPr>
          <w:rFonts w:ascii="Times New Roman" w:hAnsi="Times New Roman" w:cs="Times New Roman"/>
          <w:sz w:val="18"/>
          <w:szCs w:val="18"/>
        </w:rPr>
      </w:pPr>
      <w:r w:rsidRPr="00A44702">
        <w:rPr>
          <w:rStyle w:val="EndnoteReference"/>
          <w:rFonts w:ascii="Times New Roman" w:hAnsi="Times New Roman" w:cs="Times New Roman"/>
          <w:sz w:val="18"/>
          <w:szCs w:val="18"/>
        </w:rPr>
        <w:endnoteRef/>
      </w:r>
      <w:r w:rsidRPr="00A44702">
        <w:rPr>
          <w:rFonts w:ascii="Times New Roman" w:hAnsi="Times New Roman" w:cs="Times New Roman"/>
          <w:sz w:val="18"/>
          <w:szCs w:val="18"/>
        </w:rPr>
        <w:t xml:space="preserve"> </w:t>
      </w:r>
      <w:r w:rsidRPr="00A44702">
        <w:rPr>
          <w:rFonts w:ascii="Times New Roman" w:hAnsi="Times New Roman" w:cs="Times New Roman"/>
          <w:sz w:val="18"/>
          <w:szCs w:val="18"/>
        </w:rPr>
        <w:fldChar w:fldCharType="begin"/>
      </w:r>
      <w:r w:rsidRPr="00A44702">
        <w:rPr>
          <w:rFonts w:ascii="Times New Roman" w:hAnsi="Times New Roman" w:cs="Times New Roman"/>
          <w:sz w:val="18"/>
          <w:szCs w:val="18"/>
        </w:rPr>
        <w:instrText xml:space="preserve"> ADDIN EN.CITE &lt;EndNote&gt;&lt;Cite&gt;&lt;Author&gt;Bollen&lt;/Author&gt;&lt;Year&gt;2013&lt;/Year&gt;&lt;RecNum&gt;1449&lt;/RecNum&gt;&lt;DisplayText&gt;(Bollen and Ozinga 2013)&lt;/DisplayText&gt;&lt;record&gt;&lt;rec-number&gt;1449&lt;/rec-number&gt;&lt;foreign-keys&gt;&lt;key app="EN" db-id="app2xzfei0tws8epas05f2zpdasps9aaaww2" timestamp="1543339348"&gt;1449&lt;/key&gt;&lt;/foreign-keys&gt;&lt;ref-type name="Book"&gt;6&lt;/ref-type&gt;&lt;contributors&gt;&lt;authors&gt;&lt;author&gt;Bollen, An &lt;/author&gt;&lt;author&gt;Ozinga, Saskia&lt;/author&gt;&lt;/authors&gt;&lt;/contributors&gt;&lt;titles&gt;&lt;title&gt;Improving forest governance : a comparison of FLEGT VPAs and their impact&lt;/title&gt;&lt;/titles&gt;&lt;dates&gt;&lt;year&gt;2013&lt;/year&gt;&lt;/dates&gt;&lt;publisher&gt;Forest Ecosystem Research Network Fern&lt;/publisher&gt;&lt;isbn&gt;9781906607234 1906607230&lt;/isbn&gt;&lt;urls&gt;&lt;/urls&gt;&lt;remote-database-name&gt;/z-wcorg/&lt;/remote-database-name&gt;&lt;remote-database-provider&gt;http://worldcat.org&lt;/remote-database-provider&gt;&lt;language&gt;English&lt;/language&gt;&lt;/record&gt;&lt;/Cite&gt;&lt;/EndNote&gt;</w:instrText>
      </w:r>
      <w:r w:rsidRPr="00A44702">
        <w:rPr>
          <w:rFonts w:ascii="Times New Roman" w:hAnsi="Times New Roman" w:cs="Times New Roman"/>
          <w:sz w:val="18"/>
          <w:szCs w:val="18"/>
        </w:rPr>
        <w:fldChar w:fldCharType="separate"/>
      </w:r>
      <w:r w:rsidRPr="00A44702">
        <w:rPr>
          <w:rFonts w:ascii="Times New Roman" w:hAnsi="Times New Roman" w:cs="Times New Roman"/>
          <w:noProof/>
          <w:sz w:val="18"/>
          <w:szCs w:val="18"/>
        </w:rPr>
        <w:t>(Bollen and Ozinga 2013)</w:t>
      </w:r>
      <w:r w:rsidRPr="00A44702">
        <w:rPr>
          <w:rFonts w:ascii="Times New Roman" w:hAnsi="Times New Roman" w:cs="Times New Roman"/>
          <w:sz w:val="18"/>
          <w:szCs w:val="18"/>
        </w:rPr>
        <w:fldChar w:fldCharType="end"/>
      </w:r>
      <w:r w:rsidRPr="00A44702">
        <w:rPr>
          <w:rFonts w:ascii="Times New Roman" w:hAnsi="Times New Roman" w:cs="Times New Roman"/>
          <w:sz w:val="18"/>
          <w:szCs w:val="18"/>
        </w:rPr>
        <w:t xml:space="preserve"> do argue that LV in six countries has  resulted in a consolidation, “not dilution” of environmental and social sustainability requirements.</w:t>
      </w:r>
    </w:p>
  </w:endnote>
  <w:endnote w:id="16">
    <w:p w14:paraId="29AED553" w14:textId="77777777" w:rsidR="007F3F51" w:rsidRPr="00B416C2" w:rsidRDefault="007F3F51" w:rsidP="00A16BDC">
      <w:pPr>
        <w:widowControl w:val="0"/>
        <w:adjustRightInd w:val="0"/>
        <w:contextualSpacing/>
        <w:rPr>
          <w:sz w:val="18"/>
          <w:szCs w:val="18"/>
        </w:rPr>
      </w:pPr>
      <w:r w:rsidRPr="00A44702">
        <w:rPr>
          <w:rStyle w:val="EndnoteReference"/>
          <w:rFonts w:eastAsiaTheme="minorEastAsia"/>
          <w:sz w:val="18"/>
          <w:szCs w:val="18"/>
        </w:rPr>
        <w:endnoteRef/>
      </w:r>
      <w:r w:rsidRPr="00A44702">
        <w:rPr>
          <w:sz w:val="18"/>
          <w:szCs w:val="18"/>
        </w:rPr>
        <w:t xml:space="preserve"> Risse (ibid: 27). According to </w:t>
      </w:r>
      <w:r w:rsidRPr="00A44702">
        <w:rPr>
          <w:sz w:val="18"/>
          <w:szCs w:val="18"/>
        </w:rPr>
        <w:fldChar w:fldCharType="begin">
          <w:fldData xml:space="preserve">PEVuZE5vdGU+PENpdGU+PEF1dGhvcj5SaXNzZTwvQXV0aG9yPjxZZWFyPjIwMTE8L1llYXI+PFJl
Y051bT41NDU8L1JlY051bT48RGlzcGxheVRleHQ+KFJpc3NlIDIwMTFhKTwvRGlzcGxheVRleHQ+
PHJlY29yZD48cmVjLW51bWJlcj41NDU8L3JlYy1udW1iZXI+PGZvcmVpZ24ta2V5cz48a2V5IGFw
cD0iRU4iIGRiLWlkPSJhcHAyeHpmZWkwdHdzOGVwYXMwNWYyenBkYXNwczlhYWF3dzIiIHRpbWVz
dGFtcD0iMTU0MzMzODk5NCI+NTQ1PC9rZXk+PC9mb3JlaWduLWtleXM+PHJlZi10eXBlIG5hbWU9
IkJvb2sgU2VjdGlvbiI+NTwvcmVmLXR5cGU+PGNvbnRyaWJ1dG9ycz48YXV0aG9ycz48YXV0aG9y
PlJpc3NlLCBUaG9tYXM8L2F1dGhvcj48L2F1dGhvcnM+PHNlY29uZGFyeS1hdXRob3JzPjxhdXRo
b3I+Umlzc2UsIFRob21hczwvYXV0aG9yPjwvc2Vjb25kYXJ5LWF1dGhvcnM+PC9jb250cmlidXRv
cnM+PHRpdGxlcz48dGl0bGU+R292ZXJuYW5jZSBpbiBhcmVhcyBvZiBsaW1pdGVkIHN0YXRlaG9v
ZDogSW50cm9kdWN0aW9uIGFuZCBPdmVydmlldzwvdGl0bGU+PHNlY29uZGFyeS10aXRsZT5Hb3Zl
cm5hbmNlIHdpdGhvdXQgYSBzdGF0ZT88L3NlY29uZGFyeS10aXRsZT48L3RpdGxlcz48cGFnZXM+
MS0zNTwvcGFnZXM+PHNlY3Rpb24+MTwvc2VjdGlvbj48ZGF0ZXM+PHllYXI+MjAxMTwveWVhcj48
L2RhdGVzPjxwdWItbG9jYXRpb24+TmV3IFlvcms8L3B1Yi1sb2NhdGlvbj48cHVibGlzaGVyPkNv
bHVtYmlhIFVuaXZlcnNpdHkgUHJlc3M8L3B1Ymxpc2hlcj48dXJscz48L3VybHM+PHJlc2VhcmNo
LW5vdGVzPkFyZWFzIG9mIGxpbWl0ZWQgc3RhdGVob29kIGNvbmNlcm5zIHRob3NlIHBhcnRzIG9m
IGEgY291bnRyeSBpbiB3aGljaCBjZW50cmFsIGF1dGhvcml0aWVzIChnb3Zlcm5tZW50cykgbGFj
ayB0aGUgYWJpbGl0eSB0byBpbXBsZW1lbnQgYW5kIGVuZm9yY2UgcnVsZXMgYW5kIGRlY2lzaW9u
cyBvciBpbiB3aGljaCB0aGUgbGVnaXRpbWF0ZSBtb25vcG9seSBvdmVyIHRoZSBtZWFucyBvZiB2
aW9sZW5jZSBpcyBsYWNraW5nLCBhdCBsZWFzdCB0ZW1wb3JhcmlseS4gVGhlIGFiaWxpdHkgdG8g
ZW52b3JjZSBydWxlcyBvciB0byBjb250cm9sIHRoZSBtZWFucyBvZiB2aW9sZW5jZSBjYW4gYmUg
cmVzdHJpY3RlZCBhbG9uZyB2YXJpb3VzIGRpbWVuc2lvbnM6ICgxKSB0ZXJyaXRvcmlhbCwgdGhh
dCBpcywgcGFydHMgb2YgYSBjb3VudHJ54oCZcyB0ZXJyaXRvcmlhbCBzcGFjZXM7ICgyKSBzZWN0
b3JhbCwgdGhhdCBpcywgd2l0aCByZWdhcmQgdG8gc3BlY2lmaWMgcG9saWN5IGFyZWFzLiAoMykg
c29jaWFsLCB0aGF0IGlzLCB3aXRoIHJlZ2FyZCB0byBzcGVjaWZpYyBwYXJ0cyBvZiB0aGUgcG9w
dWxhdGlvbjsgYW5kICg0KSB0ZW1wb3JhbC4gSXQgZm9sbG93cyB0aGF0IHRoZSBvcHBvc2l0ZSBv
ZiDigJxsaW1pdGVk4oCdIHN0YXRlaG9vZCBpcyBub3Qg4oCcdW5saW1pdGVk4oCdIGJ5dXQg4oCc
Y29uc29saWRhdGVk4oCdIHN0YXRlaG9vZCwgdGhhdCBpcywgdGhvc2UgYXJlYXMgb2YgYSBjb3Vu
dHJ5IGluIHdoaWNoIHRoZSBzdGF0ZSBlbmpveXMgdGhlIG1vbm9wb2x5IG92ZXIgdGhlIG1lYW5z
IG9mIHZpb2xlbmNlIGFuZCB0aGUgYWJpbGl0eSB0byBtYWtlIGFuZCBlbmZvcmNlIGNlbnRyYWwg
ZGVjaXNpb25zLiAg4oCTIG1lbiBkZXQgaGFyIGQgam8gSSBDYW1ib2RpYXMgc2tvdnNla3RvciDi
gJMgVGhpbmtpbmcgaW4gdGVybXMgb2YgY29uZmlndXJhdGlvbnMgb2YgbGltaXRlZCBzdGF0ZWhv
b2QgYWxzbyBpbXBsaWVzIHRoaW5raW5nIGluIGRlZ3JlZXMgb2YgbGltaXRlZCBzdGF0ZWhvb2Qg
cmF0aGVyIHRoYW4gdXNpbmcgdGhlIHRlcm0gaW4gYSBkaWNob3RvbW91cyBzZW5zZS4gKHAgNC01
KSYjeEQ7RGV0IGVyIHR5cGlzayB2ZXN0bGlndCBhdCBtZW5lLCBhdCB2aSBoYXIgY29uc29saWRh
dGVkIHN0YXRlaG9vZCBJIG1vZHPDpnRuaW5nIHRpbCBhbGxlIGFuZHJlJiN4RDtBYm91dCA4MCBw
ZXIgY2VudCBvZiB0aGUgd29ybGTigJlzIHBvcHVsYXRpb24gbGl2ZXMgaW4gb3IgaXMgZXhwb3Nl
ZCB0byBzdWNoIGFyZWFzIG9mIGxpbWl0ZWQgc3RhdGVob29kIHA2JiN4RDtZZXQgdGhlIHdvcmxk
IHRvZGF5IGFzIGFuIGludGVybmF0aW9uYWwgY29tbXVuaXQgeSBvZiBzdGF0ZXMgaXMgbGFyZ2Vs
eSBiYXNlZCBvbiB0aGUgZmljdGlvbiB0aGF0IGl0IGlzIHBvcHVsYXRlZCBieSBmdWxseSBjb25z
b2xpZGF0ZWQgc3RhdGVzIHAgOCYjeEQ7TW9zdCBpbnRlcm5hdGlvbmFsIGRvbm9yIGFnZW5jaWVz
IGFuZCBtb3N0IGludGVybmF0aW9uYWwgc3RhdGUtYnVpbGRpbmcgYW5kIGRlbW9jcmF0aXphdGlv
biBwcm9ncmFtcyBwcmVzdWlwcG9zZSB0aGF0IHRoZSBtb2Rlcm4gd2VzdGVybiBuYXRpb24gc3Rh
dGUgaXMgdGhlIG1vZGVsIGZvciBnb29kIGdvdmVybmFuY2UgcCA4JiN4RDtXZSB0YWtlIGFyZWFz
IG9mIGxpbWl0ZWQgc3RhdGVob29kIGFzIG91ciBzdGFydGluZyBwb2ludCBhbmQgdGhlbiBhc2sg
aG93ZSBlZmZlY3RpdmUgYW5kIGxlZ2l0aW1hdGUgZ292ZXJuYW5jZSBpcyBwb3NzaWJsZSB1bmRl
ciB0aGVzZSBjaXJjdW1zdGFuY2VzLiBwIDkmI3hEO0xpbWl0ZWQgc3RhdGVob29kIGRvZXMgbm90
IGVxdWFsIHRoZSBhYnNlbmUgb2YgZ292ZXJuYW5jZSwgbGV0IGFsb25lIHBvbGl0aWNhbCwgc29j
aWFsLCBvcmVjb25vbWljIG9yZXIuICYjeEQ7QnkgZ292ZXJuYW5jZSB3ZSBtZWFuIHRoZSB2YXJp
b3VzIGluc3RpdHV0aW9ubGFpc2VkIG1vZGVzIG9mIHNvY2lhbCBjb29yZGluYXRpb24gdG8gcHJv
ZHUgZSBhbmQgaW1wbGVtZW50IGNvbGxlY3RpdmVseSBiaW5kaW5nIHJ1bGVzIG9yIHRvIHByb3Zp
ZGUgY29sbGVjdGl2ZSBnb29kcyYjeEQ7JiN4RDtUaGlzIGJvb2RleHBsb3JlcyB0aGUgdmFyaW91
cyBmb3JtcyBvZiBnb3Zlcm5hbmNlIGVtZXJnaW5nIGluIHRoZSBjb250ZXh0IG9mIGxpbWl0ZWQg
c3RhdGVob29kIHAgMTAmI3hEOyYjeEQ7VGhlbSBvZGVybiAoV2VzdGVybikgbmF0aW9uLXN0YXRl
IGhhcyB0aGUgYWJpbGl0eSBvZiBoaWVyYXJjaGljYWwgc3RlZXJpbmcsIHRoYXQgaXMsIGF1dGhv
cml0YXRpdmVseSBlbmZvcmNpbmcgdGhlIGxhdywgdWx0aW1hdGVseSB0aHJvdWdoIHBvbGljaW5n
IGFuZCDigJx0b3AtZG93buKAnSBjb21tYW5kIGFuZCBjb250cm9sLiBJdCBpcyBwcmVjaXNlbHkg
dGhpcyBhYmlsaXR5IHRvIGVuZm9yY2UgZGVjaXNpb25zIHRoYXQgaXMgbGFja2luZyBpbiBhcmVh
cyBvZiBsaW1pdGVkIHN0YXRlaG9vZCBwIDExJiN4RDtSZW50IHNlZWtpbmcgZ292ZXJubWVudHMg
ZGlzdHJpYnV0ZSBzdGF0ZSByZXZlbm11ZXMgaW5jbHVkaW5nIGRldmVsb3BtZW50IGFpZCB0b21h
aW50YWluIHRoZWlyIHJ1bGUgdmlhIGNsaWVudGlzbGljdHMgbmV0d29ya3MgcCAxMyYjeEQ7JiN4
RDtMaW1pdGVkIHN0YXRlaG9vZCBjb25zaXN0cyBvZiB3ZWFrIHBvbGl0aWNhbCBpbnN0aXR1dGlv
bnMgbGFja2luZyB0aGUgY2FwYWNpdHkgdG8gY29uc3RyYWluIHBvd2VyLW1hemltaXppbmcgYWN0
b3JzIHAgMTQmI3hEOyYjeEQ7VGhlc2UgYXNzdW1wdGlvbnMgdGhhdCBjb21lIHdpdGggdGhlIHB1
YmxpYy1wcml2YXRlIGRpc3RpbmN0aW9uIGFyZSBtaXNzaW5nIGluIGFyZWFzIG9mIGxpbWl0ZWQg
c3RhdGVob29kLiBBdCBsZWFzdCB0aGV5IGNhbiBubyBsYW9uZ2VyIGJlIHRha2VuLmYgb3IgZ3Jh
bnRlZC4gVGhqZSBjb25jZXB0dWFsIHByb2JsZW0gY2Fubm90IGJlIHNvbHZlZCBlYXNpbHkuIFAg
MTQmI3hEOyYjeEQ7UmVzZWFyY2ggb24gbW9kZXMgb2YgZ292ZXJuYW5jZSBpbiB0aGUgT0VDRCB3
b3JsZCBhbmQgb24gdGhlIHRyYW5zZm9ybWF0aW9uIG9mIG1vZGVybiBzdGF0aG9vZCBoYXMgZGVt
b25zdHJhdGVkIHRoYXQgcHVibGljIHByaXZhdGUgY29vcGVyYXRpb24gYW5kIHByaXZhdGUgc2Vs
Zi1yZWd1bGF0aW9uIGFyZSB1c3VhbGx5IG1vc3QgZWZmZWN0aXZlIHVuZGVyIHRoZSDigJxzaGFk
b3cgb2YgaGllcmFyY2h54oCdLiBUaGlzIG1lYW5zIHRoYXQgc3RhdGUgYWdlbmNpZXMgc3VwZXJ2
aXNlIHByaXZhdGUgcmVndWxhdG9yeSBlZmZvcnN0IGFuZCB0aGF0IGdvdmVybm1lbnRzIHRocmVh
dGVuIHRvIGxlZ2lzbGF0ZSBpZiBwcml2YXRlIGFjdG9ycyBkbyBub3QgZ2V0IHRoZWlyIGFjdCB0
b2dldGhlciBvciBkbyBub3QgcHJvdmlkZSB0aGUgY29sbGVjdGl2ZSBnb29kLiBQIDE3LTE4JiN4
RDsmI3hEO1RoZSBnb3Zlcm5hbmNlIGNvbmNlcHQgcHJvdmlkZXMgYSB1c2VmdWwgdG9vbCB0byBh
bmFseXplIHBvbGljaWVzIGFuZCBwb2xpdGljcyBpbiBhcmVhcyBvZiBsaW1pdGVkIHN0YXRlaG9v
ZCwgcHJlc2Npc2VseSBiZWN1YWUgaXQgZGlyZWN0cyBvdXIgYXR0ZW50aW9uIHRvIHRoZSByb2xl
IG9mIG5vbnN0YXRlIGFjdG9ycywgb24gdGhlIG9uZSBoYW5kLCBhbmQgbm9uaGllcmFyY2hpY2Fs
IG1vZGVzIG9mIHN0ZWVyaW5nLCBvbiB0aGUgb3RoZXIuIEFzIGEgcmVzdWx0LCBnb3Zlcm5hbmNl
IG92ZXJjb21lcyB0aGUgc3RhdGUtY2VudHJpYyBiaWFzIGltcGxpY2l0IGluIHRoZSBsaXRlcmF0
dXJlIG9uIGZhaWxlZCBhbmQgZmFpbGluZyBzdGF0ZXMgYXMgd2VsbCBhcyB0aGUgbW9kZXJuaXph
dGlvbiBiaWFzIG9mIG1vc3QgZGV2ZWxvcG1lbnQgc3R1ZGllcy4gU3RhdGUgYnVpbGRpbmcgaW4g
YXJlYXMgb2YgbGltaXRlZCBzdGF0ZWhvb2QgbWlnaHQgYmUgZnV0aWxlLCBidXQg4oCcZ292ZXJu
YW5jZSBzaGFwaW5n4oCdIGNlcnRpbmFseSBpcyBub3QsIGFzIEJyb3p1cyBhcmd1ZXMgaW4gaGlz
IGNoYXB0ZXIgMTkmI3hEOyYjeEQ7SGlnaGxpZ2h0aW5nIHRoZSByb2xlIG9mIG5vbnN0YXRlIGFj
dG9yc2luIGdvdmVybmFuY2UgYW5kIHBhcnRpY3VsYXJseSBpbiBydWxlIG1ha2luZyBjaGFsbGVu
Z2VzIG91ciB1bmRlcnN0YW5kaW5nIG9mIGxhdyBhcyB3ZWRkZCB0byB0aGUgc3RhdGUuIFAgMjAm
I3hEOyYjeEQ7U2hhcmVkIHNvdmVyZWlnbnR5IOKAkyB0aGUgZGl2aXNpb24gYW5kIGRpc3RyaWJ1
dGlvbiBwZiBwb2xpdGljYWwgYXV0aG9yaXR5IGFjcm9zcyB0cmFuc25hdGlvbmFsLCBuYXRpb25h
bCwgYW5kIGxvY2FsIGVsdmVscyDigJMgaXMgcHJlY2lzZWx5IHdoYXQgY29uc3RpdHV0ZXMg4oCc
bXVsdGlsZXZlbCBnb3Zlcm5hbmNl4oCdLiBJdCBwcmV2YWlscyBpbiBhcmVhcyBvZiBsaW1pdGVk
IHN0YXRlaG9vZCBpbiB0aGUgc2Vuc2UgdGhhdCBleHRlcm5hbCBhY3RvcnMgZGlyZWN0bHkgcGFy
dGljaXBhdGUgaW4gZ292ZXJuYW5jZS4gSXQgaXMgcmVtYXJrYWJwbGUgdGhhdCB0aGUgZW5vcnVt
b3VzIGxpdGVyYXR1cmUgb24gbXVsdGlsZXZlbCBvZ3Zlcm5hbmNlIHRoYXQgcHJlZG9taW5hbnRs
eSBkZWFscyB3aXRoIHRoZSBFVSBoYWQgbm90IHlldCByZWFsaXplZCB0aGF0IHNpbWlsYXIgcGhl
bm9tYWVuYXMgYXJlIGFsbCB0b28gY29tbW9uIGluIHRoZSBnbG9iYWwgU291dGggcHAgMjQtMjUm
I3hEOyYjeEQ7SW50ZXJuYXRpb25hbCBsYXcgYWxzbyBwcmVzdXBwb3Nlc2VzIHRoZSBleGlzdGVu
Y2Ugb2YgYSBjb2xsZWN0aXZlaXR5IGZvciB3aGljaCBkZWNpc2lvbnMgY2FuIGJlIG1hZGUgYW5k
IHRoZSBleGlzdGVuY2Ugb2YgYSBwb2xpdGljYWwgYXV0aG9yaXR5IHRoYXQgaGFzIHRoZSB1bHRp
bWF0ZSByZXNwb25zaWJpbGl0eSBmb3Igc3VjaCBkZWNpc2lvbnMuIEhvd2V2ZXIsIGJvdGggZWxl
bWVudHMgYXJlIG1pc3NpbmcgaW4gYXJlYXMgb2YgbGltaXRlZCBzdGF0ZWhvb2QgYXMgYSByZXN1
bHQgb2Ygd2hpY2ggYSBjb21wbGV0ZWx5IHN0YXRlLWNlbnRyaWMgYXBwcm9hY2ggdG8gZW54dXJl
IGNvbXBsaWFuY3cgd2l0aCBpbnRlcm5hdGlvbmFsIGFsdyBtaXNzZXMgdGhlIG1hcmsgcCAyNSYj
eEQ7QnJvenVzIGNvbmNsdWRlcyB0aGF0IHRoZSBhaW0gb2YgdGhlIGludGVybmF0aW9uYWwgY29t
bXVuaXR5IGluIGFyZWFzIG8gZiBsaW1pdGVzIHN0YXRlaG9vZCBzaG91bGQgYmUg4oCcZ292ZXJu
YW5jZSBzaGFwaW5nIHJhdGhlciB0aGFuIHN0YXRlIGJ1aWxkaW5nIHAgMjcmI3hEOyYjeEQ7VGhl
IOKAnHN0YXRlIGJ1aWxkaW5n4oCdIGVmZm9ydHMgYnkgZXh0ZXJuYWwgYWN0b3JzIGluIHBvc3Rj
b25mbGljdCBzaXR1YXRpb24gc2hhdmUgcmFyZWx5IHJlc3VsdGVkIGluIGVzdGFibGlzaGluZyBm
dWzDpmxseSBjb25zb2xpZGF0ZWQgc3RhdGVzIGJ1dCBoYXZlIGluc3RpdHV0aW9uYWx6ZWQgbXVs
dGlsZXZlbCBnb3Zlcm5hbmNlIHN0cnVjdHVyZXMgaW4gd2hpY2ggZXh0ZXJuYWwgYWN0b3JzIGJl
Y29tZSBwYXJ0IGFuZCBwYXJjZWwgb2Yg4oCcbG9jYWzigJ0gZ292ZXJuYW5jZSBhbmRpbiB3aGlj
aCBzaGFyZWQgc3dvdmVyZWlnbnR5IGlzIHRoZSBydWxlIHAgMjcmI3hEOyYjeEQ7SWYgd2UgYWNj
ZXB0IHRoZWlyIHBvaW50IHRoYXQgZ292ZXJuYW5jZSBpbiBhcmVhcyBvZiBsaW1pdGVkIHN0YXRl
aG9vZCBpcyBtdWx0aWxldmVsIGdvdmVybmFuY2UgYnkgZGVmaW5pdGlvbiwgdGhhdCBhbHNvIGlu
dm9sdmVzIG5vbnN0YXRlIGFjdG9ycyBpbiBhIHN5c3RlbWF0aWMgZmFzaGlvbiAsIHdlIG1heSBh
Y3R1YWxseSB3aXRuZXNzIHRoZSBlbWVyZ2VuY2Ugb2YgbmV3IHBvbGl0aWNhbCBhbmQgc29jaWFs
IG9yaWRlcnMgaW4gYXJlYXMgb2YgbGltaXRlZCBzdGF0ZWhvb2QgcHAyNy0yOCYjeEQ7V2UgYXJn
dWUgdGhhdCB0aGUgc29jaWFsIHNjaWVuY2UgZGViYXRlIG9uIGdvdmVybmFuY2UgaW1wbGljaXRs
eSBvciBleHAwbGljaXRseSByZW1haW5zIHdlZGRlZCB0byBhbiBpZGVhbCB0eXBlIG9mIG1vZGVy
biBzdGF0ZWhvb2QgIHAgMjjCqCYjeEQ7SWYgZ292ZXJuYW5jZSBpbiBhcmVhcyBvZiBsaW1pdGVk
IHN0YXRlaG9vZCByZXF1aXJlcyB0aGUgc3lzdGVtYXRpIGluY2x1c2lvbiBvZiBub25zdGF0ZSBh
Y3RvcnMsIGEgcmVsaWFuY2Ugb24gbm9uaGllcmFyY2hpY2FsIG1vZGVzIG9mIHN0ZWVyaW5nIGFu
ZCB0aGUgY29udGludW91cyBpbnZvbHZlbWVudCBvZiB0aGUgaW50ZXJuYXRpb25hbCBjb21tdW5p
dHksIHdlIG5lZWQgdG8gZmlndXJlIG91dCB0aGUgc2NvcGUgY29uZGl0aW9ucyBmb3IgdGhlIHN1
Y2Nlc3MgYW5kIGZhaWx1cjMgb2YgdGhlc2Ug4oCcbmV34oCdIG1vZGVzIG9mIGdvdmVybmFuY2Uu
IFAgMjkmI3hEOyYjeEQ7UmF0aGVyIHRoZSBpbnRlcm5hdGlvbmFsIGNvbW11bml0eSBzaG91bGQg
aGVscCB0byBpbcOlcHJvdmUgdGhlIGNhcGFjaXR5IG9mIHN0YXRlcyB0byBlbmZvcmUgYW5kIGlt
cGxlbWVudCBkZWNpc2lvbnMgYW5kIHRvIHNlZSB0byBpdCB0aGF0IHRoZSBwcmVjb25kaXRpb25z
IG9mIGdvdmVybmFuY2UgYXJlIGVuYWJsZWQgaW4gYXJlYXMgb2YgbGltaXRlZCBzdGF0ZWhvb2Qg
cCAyOSAgLSBkZXQgZXIgZW4gbWVnZXQgdmVubGlnIG9wZmF0dGVsc2UgYWYsIGF0IHN0YXQgYWx0
aWQgZXIgZ29kdC4mI3hEOyYjeEQ7TXVsdGlsZXZlbCBnaXZlcm5hbmNlLCBpbmNsdWRpbmcgc2hh
cmVkIHNvdmVyZWlnbnR5IGlzIHRoZSByZWFsaXR5IG9mIGdvdmVybmFuY2UgaW4gYXJlYXMgb2Yg
bGltaXRlZCBzdGF0ZWhvb2QuIFRodXMgdGhlIGdvYmxhIG5vcnRoIGlzIGRlZXBseSBlbmdhbmds
ZWQgd2l0aCB0aGUgZ2xvYWIgU291dGggYW5kIHZpYyB2ZXJzYS4gSGVyIGVyIGhhbiBhbHQgZm9y
IGxpZHQgb3Btw6Zya3NvbSBww6UgYmlhc2VzIHAgMjkmI3hEOyYjeEQ7JiN4RDsmI3hEOyYjeEQ7
JiN4RDsmI3hEOzwvcmVzZWFyY2gtbm90ZXM+PC9yZWNvcmQ+PC9DaXRlPjwvRW5kTm90ZT5=
</w:fldData>
        </w:fldChar>
      </w:r>
      <w:r w:rsidRPr="00A44702">
        <w:rPr>
          <w:sz w:val="18"/>
          <w:szCs w:val="18"/>
        </w:rPr>
        <w:instrText xml:space="preserve"> ADDIN EN.CITE </w:instrText>
      </w:r>
      <w:r w:rsidRPr="00A44702">
        <w:rPr>
          <w:sz w:val="18"/>
          <w:szCs w:val="18"/>
        </w:rPr>
        <w:fldChar w:fldCharType="begin">
          <w:fldData xml:space="preserve">PEVuZE5vdGU+PENpdGU+PEF1dGhvcj5SaXNzZTwvQXV0aG9yPjxZZWFyPjIwMTE8L1llYXI+PFJl
Y051bT41NDU8L1JlY051bT48RGlzcGxheVRleHQ+KFJpc3NlIDIwMTFhKTwvRGlzcGxheVRleHQ+
PHJlY29yZD48cmVjLW51bWJlcj41NDU8L3JlYy1udW1iZXI+PGZvcmVpZ24ta2V5cz48a2V5IGFw
cD0iRU4iIGRiLWlkPSJhcHAyeHpmZWkwdHdzOGVwYXMwNWYyenBkYXNwczlhYWF3dzIiIHRpbWVz
dGFtcD0iMTU0MzMzODk5NCI+NTQ1PC9rZXk+PC9mb3JlaWduLWtleXM+PHJlZi10eXBlIG5hbWU9
IkJvb2sgU2VjdGlvbiI+NTwvcmVmLXR5cGU+PGNvbnRyaWJ1dG9ycz48YXV0aG9ycz48YXV0aG9y
PlJpc3NlLCBUaG9tYXM8L2F1dGhvcj48L2F1dGhvcnM+PHNlY29uZGFyeS1hdXRob3JzPjxhdXRo
b3I+Umlzc2UsIFRob21hczwvYXV0aG9yPjwvc2Vjb25kYXJ5LWF1dGhvcnM+PC9jb250cmlidXRv
cnM+PHRpdGxlcz48dGl0bGU+R292ZXJuYW5jZSBpbiBhcmVhcyBvZiBsaW1pdGVkIHN0YXRlaG9v
ZDogSW50cm9kdWN0aW9uIGFuZCBPdmVydmlldzwvdGl0bGU+PHNlY29uZGFyeS10aXRsZT5Hb3Zl
cm5hbmNlIHdpdGhvdXQgYSBzdGF0ZT88L3NlY29uZGFyeS10aXRsZT48L3RpdGxlcz48cGFnZXM+
MS0zNTwvcGFnZXM+PHNlY3Rpb24+MTwvc2VjdGlvbj48ZGF0ZXM+PHllYXI+MjAxMTwveWVhcj48
L2RhdGVzPjxwdWItbG9jYXRpb24+TmV3IFlvcms8L3B1Yi1sb2NhdGlvbj48cHVibGlzaGVyPkNv
bHVtYmlhIFVuaXZlcnNpdHkgUHJlc3M8L3B1Ymxpc2hlcj48dXJscz48L3VybHM+PHJlc2VhcmNo
LW5vdGVzPkFyZWFzIG9mIGxpbWl0ZWQgc3RhdGVob29kIGNvbmNlcm5zIHRob3NlIHBhcnRzIG9m
IGEgY291bnRyeSBpbiB3aGljaCBjZW50cmFsIGF1dGhvcml0aWVzIChnb3Zlcm5tZW50cykgbGFj
ayB0aGUgYWJpbGl0eSB0byBpbXBsZW1lbnQgYW5kIGVuZm9yY2UgcnVsZXMgYW5kIGRlY2lzaW9u
cyBvciBpbiB3aGljaCB0aGUgbGVnaXRpbWF0ZSBtb25vcG9seSBvdmVyIHRoZSBtZWFucyBvZiB2
aW9sZW5jZSBpcyBsYWNraW5nLCBhdCBsZWFzdCB0ZW1wb3JhcmlseS4gVGhlIGFiaWxpdHkgdG8g
ZW52b3JjZSBydWxlcyBvciB0byBjb250cm9sIHRoZSBtZWFucyBvZiB2aW9sZW5jZSBjYW4gYmUg
cmVzdHJpY3RlZCBhbG9uZyB2YXJpb3VzIGRpbWVuc2lvbnM6ICgxKSB0ZXJyaXRvcmlhbCwgdGhh
dCBpcywgcGFydHMgb2YgYSBjb3VudHJ54oCZcyB0ZXJyaXRvcmlhbCBzcGFjZXM7ICgyKSBzZWN0
b3JhbCwgdGhhdCBpcywgd2l0aCByZWdhcmQgdG8gc3BlY2lmaWMgcG9saWN5IGFyZWFzLiAoMykg
c29jaWFsLCB0aGF0IGlzLCB3aXRoIHJlZ2FyZCB0byBzcGVjaWZpYyBwYXJ0cyBvZiB0aGUgcG9w
dWxhdGlvbjsgYW5kICg0KSB0ZW1wb3JhbC4gSXQgZm9sbG93cyB0aGF0IHRoZSBvcHBvc2l0ZSBv
ZiDigJxsaW1pdGVk4oCdIHN0YXRlaG9vZCBpcyBub3Qg4oCcdW5saW1pdGVk4oCdIGJ5dXQg4oCc
Y29uc29saWRhdGVk4oCdIHN0YXRlaG9vZCwgdGhhdCBpcywgdGhvc2UgYXJlYXMgb2YgYSBjb3Vu
dHJ5IGluIHdoaWNoIHRoZSBzdGF0ZSBlbmpveXMgdGhlIG1vbm9wb2x5IG92ZXIgdGhlIG1lYW5z
IG9mIHZpb2xlbmNlIGFuZCB0aGUgYWJpbGl0eSB0byBtYWtlIGFuZCBlbmZvcmNlIGNlbnRyYWwg
ZGVjaXNpb25zLiAg4oCTIG1lbiBkZXQgaGFyIGQgam8gSSBDYW1ib2RpYXMgc2tvdnNla3RvciDi
gJMgVGhpbmtpbmcgaW4gdGVybXMgb2YgY29uZmlndXJhdGlvbnMgb2YgbGltaXRlZCBzdGF0ZWhv
b2QgYWxzbyBpbXBsaWVzIHRoaW5raW5nIGluIGRlZ3JlZXMgb2YgbGltaXRlZCBzdGF0ZWhvb2Qg
cmF0aGVyIHRoYW4gdXNpbmcgdGhlIHRlcm0gaW4gYSBkaWNob3RvbW91cyBzZW5zZS4gKHAgNC01
KSYjeEQ7RGV0IGVyIHR5cGlzayB2ZXN0bGlndCBhdCBtZW5lLCBhdCB2aSBoYXIgY29uc29saWRh
dGVkIHN0YXRlaG9vZCBJIG1vZHPDpnRuaW5nIHRpbCBhbGxlIGFuZHJlJiN4RDtBYm91dCA4MCBw
ZXIgY2VudCBvZiB0aGUgd29ybGTigJlzIHBvcHVsYXRpb24gbGl2ZXMgaW4gb3IgaXMgZXhwb3Nl
ZCB0byBzdWNoIGFyZWFzIG9mIGxpbWl0ZWQgc3RhdGVob29kIHA2JiN4RDtZZXQgdGhlIHdvcmxk
IHRvZGF5IGFzIGFuIGludGVybmF0aW9uYWwgY29tbXVuaXQgeSBvZiBzdGF0ZXMgaXMgbGFyZ2Vs
eSBiYXNlZCBvbiB0aGUgZmljdGlvbiB0aGF0IGl0IGlzIHBvcHVsYXRlZCBieSBmdWxseSBjb25z
b2xpZGF0ZWQgc3RhdGVzIHAgOCYjeEQ7TW9zdCBpbnRlcm5hdGlvbmFsIGRvbm9yIGFnZW5jaWVz
IGFuZCBtb3N0IGludGVybmF0aW9uYWwgc3RhdGUtYnVpbGRpbmcgYW5kIGRlbW9jcmF0aXphdGlv
biBwcm9ncmFtcyBwcmVzdWlwcG9zZSB0aGF0IHRoZSBtb2Rlcm4gd2VzdGVybiBuYXRpb24gc3Rh
dGUgaXMgdGhlIG1vZGVsIGZvciBnb29kIGdvdmVybmFuY2UgcCA4JiN4RDtXZSB0YWtlIGFyZWFz
IG9mIGxpbWl0ZWQgc3RhdGVob29kIGFzIG91ciBzdGFydGluZyBwb2ludCBhbmQgdGhlbiBhc2sg
aG93ZSBlZmZlY3RpdmUgYW5kIGxlZ2l0aW1hdGUgZ292ZXJuYW5jZSBpcyBwb3NzaWJsZSB1bmRl
ciB0aGVzZSBjaXJjdW1zdGFuY2VzLiBwIDkmI3hEO0xpbWl0ZWQgc3RhdGVob29kIGRvZXMgbm90
IGVxdWFsIHRoZSBhYnNlbmUgb2YgZ292ZXJuYW5jZSwgbGV0IGFsb25lIHBvbGl0aWNhbCwgc29j
aWFsLCBvcmVjb25vbWljIG9yZXIuICYjeEQ7QnkgZ292ZXJuYW5jZSB3ZSBtZWFuIHRoZSB2YXJp
b3VzIGluc3RpdHV0aW9ubGFpc2VkIG1vZGVzIG9mIHNvY2lhbCBjb29yZGluYXRpb24gdG8gcHJv
ZHUgZSBhbmQgaW1wbGVtZW50IGNvbGxlY3RpdmVseSBiaW5kaW5nIHJ1bGVzIG9yIHRvIHByb3Zp
ZGUgY29sbGVjdGl2ZSBnb29kcyYjeEQ7JiN4RDtUaGlzIGJvb2RleHBsb3JlcyB0aGUgdmFyaW91
cyBmb3JtcyBvZiBnb3Zlcm5hbmNlIGVtZXJnaW5nIGluIHRoZSBjb250ZXh0IG9mIGxpbWl0ZWQg
c3RhdGVob29kIHAgMTAmI3hEOyYjeEQ7VGhlbSBvZGVybiAoV2VzdGVybikgbmF0aW9uLXN0YXRl
IGhhcyB0aGUgYWJpbGl0eSBvZiBoaWVyYXJjaGljYWwgc3RlZXJpbmcsIHRoYXQgaXMsIGF1dGhv
cml0YXRpdmVseSBlbmZvcmNpbmcgdGhlIGxhdywgdWx0aW1hdGVseSB0aHJvdWdoIHBvbGljaW5n
IGFuZCDigJx0b3AtZG93buKAnSBjb21tYW5kIGFuZCBjb250cm9sLiBJdCBpcyBwcmVjaXNlbHkg
dGhpcyBhYmlsaXR5IHRvIGVuZm9yY2UgZGVjaXNpb25zIHRoYXQgaXMgbGFja2luZyBpbiBhcmVh
cyBvZiBsaW1pdGVkIHN0YXRlaG9vZCBwIDExJiN4RDtSZW50IHNlZWtpbmcgZ292ZXJubWVudHMg
ZGlzdHJpYnV0ZSBzdGF0ZSByZXZlbm11ZXMgaW5jbHVkaW5nIGRldmVsb3BtZW50IGFpZCB0b21h
aW50YWluIHRoZWlyIHJ1bGUgdmlhIGNsaWVudGlzbGljdHMgbmV0d29ya3MgcCAxMyYjeEQ7JiN4
RDtMaW1pdGVkIHN0YXRlaG9vZCBjb25zaXN0cyBvZiB3ZWFrIHBvbGl0aWNhbCBpbnN0aXR1dGlv
bnMgbGFja2luZyB0aGUgY2FwYWNpdHkgdG8gY29uc3RyYWluIHBvd2VyLW1hemltaXppbmcgYWN0
b3JzIHAgMTQmI3hEOyYjeEQ7VGhlc2UgYXNzdW1wdGlvbnMgdGhhdCBjb21lIHdpdGggdGhlIHB1
YmxpYy1wcml2YXRlIGRpc3RpbmN0aW9uIGFyZSBtaXNzaW5nIGluIGFyZWFzIG9mIGxpbWl0ZWQg
c3RhdGVob29kLiBBdCBsZWFzdCB0aGV5IGNhbiBubyBsYW9uZ2VyIGJlIHRha2VuLmYgb3IgZ3Jh
bnRlZC4gVGhqZSBjb25jZXB0dWFsIHByb2JsZW0gY2Fubm90IGJlIHNvbHZlZCBlYXNpbHkuIFAg
MTQmI3hEOyYjeEQ7UmVzZWFyY2ggb24gbW9kZXMgb2YgZ292ZXJuYW5jZSBpbiB0aGUgT0VDRCB3
b3JsZCBhbmQgb24gdGhlIHRyYW5zZm9ybWF0aW9uIG9mIG1vZGVybiBzdGF0aG9vZCBoYXMgZGVt
b25zdHJhdGVkIHRoYXQgcHVibGljIHByaXZhdGUgY29vcGVyYXRpb24gYW5kIHByaXZhdGUgc2Vs
Zi1yZWd1bGF0aW9uIGFyZSB1c3VhbGx5IG1vc3QgZWZmZWN0aXZlIHVuZGVyIHRoZSDigJxzaGFk
b3cgb2YgaGllcmFyY2h54oCdLiBUaGlzIG1lYW5zIHRoYXQgc3RhdGUgYWdlbmNpZXMgc3VwZXJ2
aXNlIHByaXZhdGUgcmVndWxhdG9yeSBlZmZvcnN0IGFuZCB0aGF0IGdvdmVybm1lbnRzIHRocmVh
dGVuIHRvIGxlZ2lzbGF0ZSBpZiBwcml2YXRlIGFjdG9ycyBkbyBub3QgZ2V0IHRoZWlyIGFjdCB0
b2dldGhlciBvciBkbyBub3QgcHJvdmlkZSB0aGUgY29sbGVjdGl2ZSBnb29kLiBQIDE3LTE4JiN4
RDsmI3hEO1RoZSBnb3Zlcm5hbmNlIGNvbmNlcHQgcHJvdmlkZXMgYSB1c2VmdWwgdG9vbCB0byBh
bmFseXplIHBvbGljaWVzIGFuZCBwb2xpdGljcyBpbiBhcmVhcyBvZiBsaW1pdGVkIHN0YXRlaG9v
ZCwgcHJlc2Npc2VseSBiZWN1YWUgaXQgZGlyZWN0cyBvdXIgYXR0ZW50aW9uIHRvIHRoZSByb2xl
IG9mIG5vbnN0YXRlIGFjdG9ycywgb24gdGhlIG9uZSBoYW5kLCBhbmQgbm9uaGllcmFyY2hpY2Fs
IG1vZGVzIG9mIHN0ZWVyaW5nLCBvbiB0aGUgb3RoZXIuIEFzIGEgcmVzdWx0LCBnb3Zlcm5hbmNl
IG92ZXJjb21lcyB0aGUgc3RhdGUtY2VudHJpYyBiaWFzIGltcGxpY2l0IGluIHRoZSBsaXRlcmF0
dXJlIG9uIGZhaWxlZCBhbmQgZmFpbGluZyBzdGF0ZXMgYXMgd2VsbCBhcyB0aGUgbW9kZXJuaXph
dGlvbiBiaWFzIG9mIG1vc3QgZGV2ZWxvcG1lbnQgc3R1ZGllcy4gU3RhdGUgYnVpbGRpbmcgaW4g
YXJlYXMgb2YgbGltaXRlZCBzdGF0ZWhvb2QgbWlnaHQgYmUgZnV0aWxlLCBidXQg4oCcZ292ZXJu
YW5jZSBzaGFwaW5n4oCdIGNlcnRpbmFseSBpcyBub3QsIGFzIEJyb3p1cyBhcmd1ZXMgaW4gaGlz
IGNoYXB0ZXIgMTkmI3hEOyYjeEQ7SGlnaGxpZ2h0aW5nIHRoZSByb2xlIG9mIG5vbnN0YXRlIGFj
dG9yc2luIGdvdmVybmFuY2UgYW5kIHBhcnRpY3VsYXJseSBpbiBydWxlIG1ha2luZyBjaGFsbGVu
Z2VzIG91ciB1bmRlcnN0YW5kaW5nIG9mIGxhdyBhcyB3ZWRkZCB0byB0aGUgc3RhdGUuIFAgMjAm
I3hEOyYjeEQ7U2hhcmVkIHNvdmVyZWlnbnR5IOKAkyB0aGUgZGl2aXNpb24gYW5kIGRpc3RyaWJ1
dGlvbiBwZiBwb2xpdGljYWwgYXV0aG9yaXR5IGFjcm9zcyB0cmFuc25hdGlvbmFsLCBuYXRpb25h
bCwgYW5kIGxvY2FsIGVsdmVscyDigJMgaXMgcHJlY2lzZWx5IHdoYXQgY29uc3RpdHV0ZXMg4oCc
bXVsdGlsZXZlbCBnb3Zlcm5hbmNl4oCdLiBJdCBwcmV2YWlscyBpbiBhcmVhcyBvZiBsaW1pdGVk
IHN0YXRlaG9vZCBpbiB0aGUgc2Vuc2UgdGhhdCBleHRlcm5hbCBhY3RvcnMgZGlyZWN0bHkgcGFy
dGljaXBhdGUgaW4gZ292ZXJuYW5jZS4gSXQgaXMgcmVtYXJrYWJwbGUgdGhhdCB0aGUgZW5vcnVt
b3VzIGxpdGVyYXR1cmUgb24gbXVsdGlsZXZlbCBvZ3Zlcm5hbmNlIHRoYXQgcHJlZG9taW5hbnRs
eSBkZWFscyB3aXRoIHRoZSBFVSBoYWQgbm90IHlldCByZWFsaXplZCB0aGF0IHNpbWlsYXIgcGhl
bm9tYWVuYXMgYXJlIGFsbCB0b28gY29tbW9uIGluIHRoZSBnbG9iYWwgU291dGggcHAgMjQtMjUm
I3hEOyYjeEQ7SW50ZXJuYXRpb25hbCBsYXcgYWxzbyBwcmVzdXBwb3Nlc2VzIHRoZSBleGlzdGVu
Y2Ugb2YgYSBjb2xsZWN0aXZlaXR5IGZvciB3aGljaCBkZWNpc2lvbnMgY2FuIGJlIG1hZGUgYW5k
IHRoZSBleGlzdGVuY2Ugb2YgYSBwb2xpdGljYWwgYXV0aG9yaXR5IHRoYXQgaGFzIHRoZSB1bHRp
bWF0ZSByZXNwb25zaWJpbGl0eSBmb3Igc3VjaCBkZWNpc2lvbnMuIEhvd2V2ZXIsIGJvdGggZWxl
bWVudHMgYXJlIG1pc3NpbmcgaW4gYXJlYXMgb2YgbGltaXRlZCBzdGF0ZWhvb2QgYXMgYSByZXN1
bHQgb2Ygd2hpY2ggYSBjb21wbGV0ZWx5IHN0YXRlLWNlbnRyaWMgYXBwcm9hY2ggdG8gZW54dXJl
IGNvbXBsaWFuY3cgd2l0aCBpbnRlcm5hdGlvbmFsIGFsdyBtaXNzZXMgdGhlIG1hcmsgcCAyNSYj
eEQ7QnJvenVzIGNvbmNsdWRlcyB0aGF0IHRoZSBhaW0gb2YgdGhlIGludGVybmF0aW9uYWwgY29t
bXVuaXR5IGluIGFyZWFzIG8gZiBsaW1pdGVzIHN0YXRlaG9vZCBzaG91bGQgYmUg4oCcZ292ZXJu
YW5jZSBzaGFwaW5nIHJhdGhlciB0aGFuIHN0YXRlIGJ1aWxkaW5nIHAgMjcmI3hEOyYjeEQ7VGhl
IOKAnHN0YXRlIGJ1aWxkaW5n4oCdIGVmZm9ydHMgYnkgZXh0ZXJuYWwgYWN0b3JzIGluIHBvc3Rj
b25mbGljdCBzaXR1YXRpb24gc2hhdmUgcmFyZWx5IHJlc3VsdGVkIGluIGVzdGFibGlzaGluZyBm
dWzDpmxseSBjb25zb2xpZGF0ZWQgc3RhdGVzIGJ1dCBoYXZlIGluc3RpdHV0aW9uYWx6ZWQgbXVs
dGlsZXZlbCBnb3Zlcm5hbmNlIHN0cnVjdHVyZXMgaW4gd2hpY2ggZXh0ZXJuYWwgYWN0b3JzIGJl
Y29tZSBwYXJ0IGFuZCBwYXJjZWwgb2Yg4oCcbG9jYWzigJ0gZ292ZXJuYW5jZSBhbmRpbiB3aGlj
aCBzaGFyZWQgc3dvdmVyZWlnbnR5IGlzIHRoZSBydWxlIHAgMjcmI3hEOyYjeEQ7SWYgd2UgYWNj
ZXB0IHRoZWlyIHBvaW50IHRoYXQgZ292ZXJuYW5jZSBpbiBhcmVhcyBvZiBsaW1pdGVkIHN0YXRl
aG9vZCBpcyBtdWx0aWxldmVsIGdvdmVybmFuY2UgYnkgZGVmaW5pdGlvbiwgdGhhdCBhbHNvIGlu
dm9sdmVzIG5vbnN0YXRlIGFjdG9ycyBpbiBhIHN5c3RlbWF0aWMgZmFzaGlvbiAsIHdlIG1heSBh
Y3R1YWxseSB3aXRuZXNzIHRoZSBlbWVyZ2VuY2Ugb2YgbmV3IHBvbGl0aWNhbCBhbmQgc29jaWFs
IG9yaWRlcnMgaW4gYXJlYXMgb2YgbGltaXRlZCBzdGF0ZWhvb2QgcHAyNy0yOCYjeEQ7V2UgYXJn
dWUgdGhhdCB0aGUgc29jaWFsIHNjaWVuY2UgZGViYXRlIG9uIGdvdmVybmFuY2UgaW1wbGljaXRs
eSBvciBleHAwbGljaXRseSByZW1haW5zIHdlZGRlZCB0byBhbiBpZGVhbCB0eXBlIG9mIG1vZGVy
biBzdGF0ZWhvb2QgIHAgMjjCqCYjeEQ7SWYgZ292ZXJuYW5jZSBpbiBhcmVhcyBvZiBsaW1pdGVk
IHN0YXRlaG9vZCByZXF1aXJlcyB0aGUgc3lzdGVtYXRpIGluY2x1c2lvbiBvZiBub25zdGF0ZSBh
Y3RvcnMsIGEgcmVsaWFuY2Ugb24gbm9uaGllcmFyY2hpY2FsIG1vZGVzIG9mIHN0ZWVyaW5nIGFu
ZCB0aGUgY29udGludW91cyBpbnZvbHZlbWVudCBvZiB0aGUgaW50ZXJuYXRpb25hbCBjb21tdW5p
dHksIHdlIG5lZWQgdG8gZmlndXJlIG91dCB0aGUgc2NvcGUgY29uZGl0aW9ucyBmb3IgdGhlIHN1
Y2Nlc3MgYW5kIGZhaWx1cjMgb2YgdGhlc2Ug4oCcbmV34oCdIG1vZGVzIG9mIGdvdmVybmFuY2Uu
IFAgMjkmI3hEOyYjeEQ7UmF0aGVyIHRoZSBpbnRlcm5hdGlvbmFsIGNvbW11bml0eSBzaG91bGQg
aGVscCB0byBpbcOlcHJvdmUgdGhlIGNhcGFjaXR5IG9mIHN0YXRlcyB0byBlbmZvcmUgYW5kIGlt
cGxlbWVudCBkZWNpc2lvbnMgYW5kIHRvIHNlZSB0byBpdCB0aGF0IHRoZSBwcmVjb25kaXRpb25z
IG9mIGdvdmVybmFuY2UgYXJlIGVuYWJsZWQgaW4gYXJlYXMgb2YgbGltaXRlZCBzdGF0ZWhvb2Qg
cCAyOSAgLSBkZXQgZXIgZW4gbWVnZXQgdmVubGlnIG9wZmF0dGVsc2UgYWYsIGF0IHN0YXQgYWx0
aWQgZXIgZ29kdC4mI3hEOyYjeEQ7TXVsdGlsZXZlbCBnaXZlcm5hbmNlLCBpbmNsdWRpbmcgc2hh
cmVkIHNvdmVyZWlnbnR5IGlzIHRoZSByZWFsaXR5IG9mIGdvdmVybmFuY2UgaW4gYXJlYXMgb2Yg
bGltaXRlZCBzdGF0ZWhvb2QuIFRodXMgdGhlIGdvYmxhIG5vcnRoIGlzIGRlZXBseSBlbmdhbmds
ZWQgd2l0aCB0aGUgZ2xvYWIgU291dGggYW5kIHZpYyB2ZXJzYS4gSGVyIGVyIGhhbiBhbHQgZm9y
IGxpZHQgb3Btw6Zya3NvbSBww6UgYmlhc2VzIHAgMjkmI3hEOyYjeEQ7JiN4RDsmI3hEOyYjeEQ7
JiN4RDsmI3hEOzwvcmVzZWFyY2gtbm90ZXM+PC9yZWNvcmQ+PC9DaXRlPjwvRW5kTm90ZT5=
</w:fldData>
        </w:fldChar>
      </w:r>
      <w:r w:rsidRPr="00A44702">
        <w:rPr>
          <w:sz w:val="18"/>
          <w:szCs w:val="18"/>
        </w:rPr>
        <w:instrText xml:space="preserve"> ADDIN EN.CITE.DATA </w:instrText>
      </w:r>
      <w:r w:rsidRPr="00A44702">
        <w:rPr>
          <w:sz w:val="18"/>
          <w:szCs w:val="18"/>
        </w:rPr>
      </w:r>
      <w:r w:rsidRPr="00A44702">
        <w:rPr>
          <w:sz w:val="18"/>
          <w:szCs w:val="18"/>
        </w:rPr>
        <w:fldChar w:fldCharType="end"/>
      </w:r>
      <w:r w:rsidRPr="00A44702">
        <w:rPr>
          <w:sz w:val="18"/>
          <w:szCs w:val="18"/>
        </w:rPr>
      </w:r>
      <w:r w:rsidRPr="00A44702">
        <w:rPr>
          <w:sz w:val="18"/>
          <w:szCs w:val="18"/>
        </w:rPr>
        <w:fldChar w:fldCharType="separate"/>
      </w:r>
      <w:r w:rsidRPr="00A44702">
        <w:rPr>
          <w:noProof/>
          <w:sz w:val="18"/>
          <w:szCs w:val="18"/>
        </w:rPr>
        <w:t>(Risse 2011a)</w:t>
      </w:r>
      <w:r w:rsidRPr="00A44702">
        <w:rPr>
          <w:sz w:val="18"/>
          <w:szCs w:val="18"/>
        </w:rPr>
        <w:fldChar w:fldCharType="end"/>
      </w:r>
      <w:r w:rsidRPr="00A44702">
        <w:rPr>
          <w:sz w:val="18"/>
          <w:szCs w:val="18"/>
        </w:rPr>
        <w:t xml:space="preserve">:3, the concept of limited statehood needs to be strictly distinguished from the way in which notions of weak and fragile, failing or failed statehood are used in the literature. Thus, weak states are sometimes defined as states that has external sovereignty but lack internal sovereignty </w:t>
      </w:r>
      <w:r w:rsidRPr="00A44702">
        <w:rPr>
          <w:sz w:val="18"/>
          <w:szCs w:val="18"/>
        </w:rPr>
        <w:fldChar w:fldCharType="begin"/>
      </w:r>
      <w:r w:rsidRPr="00A44702">
        <w:rPr>
          <w:sz w:val="18"/>
          <w:szCs w:val="18"/>
        </w:rPr>
        <w:instrText xml:space="preserve"> ADDIN EN.CITE &lt;EndNote&gt;&lt;Cite&gt;&lt;Author&gt;Jackson&lt;/Author&gt;&lt;Year&gt;1996&lt;/Year&gt;&lt;RecNum&gt;320&lt;/RecNum&gt;&lt;DisplayText&gt;(Jackson 1996)&lt;/DisplayText&gt;&lt;record&gt;&lt;rec-number&gt;320&lt;/rec-number&gt;&lt;foreign-keys&gt;&lt;key app="EN" db-id="app2xzfei0tws8epas05f2zpdasps9aaaww2" timestamp="1543338991"&gt;320&lt;/key&gt;&lt;/foreign-keys&gt;&lt;ref-type name="Book"&gt;6&lt;/ref-type&gt;&lt;contributors&gt;&lt;authors&gt;&lt;author&gt;Robert H. Jackson&lt;/author&gt;&lt;/authors&gt;&lt;/contributors&gt;&lt;titles&gt;&lt;title&gt;Quasi-states&lt;/title&gt;&lt;secondary-title&gt;Cambridge studies in international relations&lt;/secondary-title&gt;&lt;/titles&gt;&lt;periodical&gt;&lt;full-title&gt;CAMBRIDGE STUDIES IN INTERNATIONAL RELATIONS&lt;/full-title&gt;&lt;/periodical&gt;&lt;dates&gt;&lt;year&gt;1996&lt;/year&gt;&lt;/dates&gt;&lt;pub-location&gt;Cambridge&lt;/pub-location&gt;&lt;publisher&gt;Cambridge University Press&lt;/publisher&gt;&lt;urls&gt;&lt;/urls&gt;&lt;/record&gt;&lt;/Cite&gt;&lt;/EndNote&gt;</w:instrText>
      </w:r>
      <w:r w:rsidRPr="00A44702">
        <w:rPr>
          <w:sz w:val="18"/>
          <w:szCs w:val="18"/>
        </w:rPr>
        <w:fldChar w:fldCharType="separate"/>
      </w:r>
      <w:r w:rsidRPr="00A44702">
        <w:rPr>
          <w:noProof/>
          <w:sz w:val="18"/>
          <w:szCs w:val="18"/>
        </w:rPr>
        <w:t>(Jackson 1996)</w:t>
      </w:r>
      <w:r w:rsidRPr="00A44702">
        <w:rPr>
          <w:sz w:val="18"/>
          <w:szCs w:val="18"/>
        </w:rPr>
        <w:fldChar w:fldCharType="end"/>
      </w:r>
      <w:r w:rsidRPr="00A44702">
        <w:rPr>
          <w:sz w:val="18"/>
          <w:szCs w:val="18"/>
        </w:rPr>
        <w:t xml:space="preserve">, or as states that have high scores on indicators such as  corruption, human right violations, etc. (www). Sometimes they are equaled with fragile states that are close to a melt-down a sometimes, they are just seen as states that lack power to govern, The concept of weak states has been criticized, however for lumping very different types of States together. Thus, for instance, Vietnam could be characterized both as a weak state and as a strong state depending on perspective. Areas of limited statehood, on the contrary, concern those parts of a country in which central authorities (governments) lack the ability to implement and enforce rules and decisions or in which the legitimate monopoly over the means of violence is lacking, at least temporarily. There is, in other words, a governance gap which is due to a lack of “shadow of hierarchy.” The ability to enforce rules or control means of violence can be restricted along various dimensions: (1) Territorial; 2) Sectoral/policy areas, 3) Social, that is, with regard to specific parts of the population, and 4) Temporal ( </w:t>
      </w:r>
      <w:r w:rsidRPr="00A44702">
        <w:rPr>
          <w:sz w:val="18"/>
          <w:szCs w:val="18"/>
        </w:rPr>
        <w:fldChar w:fldCharType="begin"/>
      </w:r>
      <w:r w:rsidRPr="00A44702">
        <w:rPr>
          <w:sz w:val="18"/>
          <w:szCs w:val="18"/>
        </w:rPr>
        <w:instrText xml:space="preserve"> ADDIN EN.CITE &lt;EndNote&gt;&lt;Cite&gt;&lt;Author&gt;Risse&lt;/Author&gt;&lt;Year&gt;2006&lt;/Year&gt;&lt;RecNum&gt;2042&lt;/RecNum&gt;&lt;DisplayText&gt;(Risse and Lehmkuhl 2006)&lt;/DisplayText&gt;&lt;record&gt;&lt;rec-number&gt;2042&lt;/rec-number&gt;&lt;foreign-keys&gt;&lt;key app="EN" db-id="app2xzfei0tws8epas05f2zpdasps9aaaww2" timestamp="1543340909"&gt;2042&lt;/key&gt;&lt;/foreign-keys&gt;&lt;ref-type name="Journal Article"&gt;17&lt;/ref-type&gt;&lt;contributors&gt;&lt;authors&gt;&lt;author&gt;Risse, Thomas&lt;/author&gt;&lt;author&gt;Lehmkuhl, Ursula&lt;/author&gt;&lt;/authors&gt;&lt;/contributors&gt;&lt;titles&gt;&lt;title&gt;Governance in Areas of Limited Statehood - New Modes of Governance? Research Program of the Research Center (SFB) 700&lt;/title&gt;&lt;/titles&gt;&lt;dates&gt;&lt;year&gt;2006&lt;/year&gt;&lt;/dates&gt;&lt;pub-location&gt;Berlin&lt;/pub-location&gt;&lt;publisher&gt;DFG-Sonderforschungsbereich 700, Governance in RÃ¤umen begrenzter Staatlichkeit&lt;/publisher&gt;&lt;urls&gt;&lt;related-urls&gt;&lt;url&gt;http://nbn-resolving.de/urn:nbn:de:0130-2011121241&lt;/url&gt;&lt;/related-urls&gt;&lt;/urls&gt;&lt;remote-database-name&gt;/z-wcorg/&lt;/remote-database-name&gt;&lt;remote-database-provider&gt;http://worldcat.org&lt;/remote-database-provider&gt;&lt;language&gt;English&lt;/language&gt;&lt;/record&gt;&lt;/Cite&gt;&lt;/EndNote&gt;</w:instrText>
      </w:r>
      <w:r w:rsidRPr="00A44702">
        <w:rPr>
          <w:sz w:val="18"/>
          <w:szCs w:val="18"/>
        </w:rPr>
        <w:fldChar w:fldCharType="separate"/>
      </w:r>
      <w:r w:rsidRPr="00A44702">
        <w:rPr>
          <w:noProof/>
          <w:sz w:val="18"/>
          <w:szCs w:val="18"/>
        </w:rPr>
        <w:t>(Risse and Lehmkuhl 2006)</w:t>
      </w:r>
      <w:r w:rsidRPr="00A44702">
        <w:rPr>
          <w:sz w:val="18"/>
          <w:szCs w:val="18"/>
        </w:rPr>
        <w:fldChar w:fldCharType="end"/>
      </w:r>
      <w:r w:rsidRPr="00A44702">
        <w:rPr>
          <w:sz w:val="18"/>
          <w:szCs w:val="18"/>
        </w:rPr>
        <w:t xml:space="preserve"> 4-5). It follows that the opposite of “limited statehood” is not “unlimited” but consolidated statehood, that is, those areas of a country in which the state is able to make and enforce central decisions.”  It also follows that areas of limited statehood can be found in countries in the South as well as in countries in the North.</w:t>
      </w:r>
      <w:r w:rsidRPr="00B416C2">
        <w:rPr>
          <w:sz w:val="18"/>
          <w:szCs w:val="18"/>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DengXian">
    <w:altName w:val="等线"/>
    <w:panose1 w:val="02010600030101010101"/>
    <w:charset w:val="86"/>
    <w:family w:val="auto"/>
    <w:notTrueType/>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JansonText-Roman">
    <w:altName w:val="Cambria"/>
    <w:panose1 w:val="020B0604020202020204"/>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0917693"/>
      <w:docPartObj>
        <w:docPartGallery w:val="Page Numbers (Bottom of Page)"/>
        <w:docPartUnique/>
      </w:docPartObj>
    </w:sdtPr>
    <w:sdtEndPr>
      <w:rPr>
        <w:noProof/>
      </w:rPr>
    </w:sdtEndPr>
    <w:sdtContent>
      <w:p w14:paraId="454C03E0" w14:textId="77777777" w:rsidR="007F3F51" w:rsidRDefault="007F3F51">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03D84FD" w14:textId="77777777" w:rsidR="007F3F51" w:rsidRDefault="007F3F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4B0055" w14:textId="77777777" w:rsidR="00F944BF" w:rsidRDefault="00F944BF" w:rsidP="00606B57">
      <w:r>
        <w:separator/>
      </w:r>
    </w:p>
  </w:footnote>
  <w:footnote w:type="continuationSeparator" w:id="0">
    <w:p w14:paraId="0A903C96" w14:textId="77777777" w:rsidR="00F944BF" w:rsidRDefault="00F944BF" w:rsidP="00606B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C0A7A1E"/>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4F54E0A6"/>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235BFE"/>
    <w:multiLevelType w:val="hybridMultilevel"/>
    <w:tmpl w:val="52B8AD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0E23F5"/>
    <w:multiLevelType w:val="hybridMultilevel"/>
    <w:tmpl w:val="39D0468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FA33E7"/>
    <w:multiLevelType w:val="hybridMultilevel"/>
    <w:tmpl w:val="455C5158"/>
    <w:lvl w:ilvl="0" w:tplc="8402B28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52D98"/>
    <w:multiLevelType w:val="hybridMultilevel"/>
    <w:tmpl w:val="36FCB2AA"/>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137A5716"/>
    <w:multiLevelType w:val="hybridMultilevel"/>
    <w:tmpl w:val="902EC7B0"/>
    <w:lvl w:ilvl="0" w:tplc="326600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51B688A"/>
    <w:multiLevelType w:val="hybridMultilevel"/>
    <w:tmpl w:val="75BAC1B0"/>
    <w:lvl w:ilvl="0" w:tplc="04090019">
      <w:start w:val="1"/>
      <w:numFmt w:val="lowerLetter"/>
      <w:lvlText w:val="%1."/>
      <w:lvlJc w:val="left"/>
      <w:pPr>
        <w:ind w:left="180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19866BAC"/>
    <w:multiLevelType w:val="hybridMultilevel"/>
    <w:tmpl w:val="C8948CE4"/>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9" w15:restartNumberingAfterBreak="0">
    <w:nsid w:val="1B582F84"/>
    <w:multiLevelType w:val="hybridMultilevel"/>
    <w:tmpl w:val="359E4578"/>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0" w15:restartNumberingAfterBreak="0">
    <w:nsid w:val="1D05798B"/>
    <w:multiLevelType w:val="hybridMultilevel"/>
    <w:tmpl w:val="9E640500"/>
    <w:lvl w:ilvl="0" w:tplc="AC2CB85E">
      <w:start w:val="2"/>
      <w:numFmt w:val="upperRoman"/>
      <w:lvlText w:val="%1."/>
      <w:lvlJc w:val="left"/>
      <w:pPr>
        <w:ind w:left="1800" w:hanging="108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C84308"/>
    <w:multiLevelType w:val="hybridMultilevel"/>
    <w:tmpl w:val="7F1E2B56"/>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2" w15:restartNumberingAfterBreak="0">
    <w:nsid w:val="225A1181"/>
    <w:multiLevelType w:val="hybridMultilevel"/>
    <w:tmpl w:val="9A006C92"/>
    <w:lvl w:ilvl="0" w:tplc="510CD03E">
      <w:start w:val="4"/>
      <w:numFmt w:val="bullet"/>
      <w:lvlText w:val="-"/>
      <w:lvlJc w:val="left"/>
      <w:pPr>
        <w:ind w:left="720" w:hanging="360"/>
      </w:pPr>
      <w:rPr>
        <w:rFonts w:ascii="Times New Roman" w:eastAsia="Times New Roman" w:hAnsi="Times New Roman"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23A80CC1"/>
    <w:multiLevelType w:val="hybridMultilevel"/>
    <w:tmpl w:val="1EA04DB6"/>
    <w:lvl w:ilvl="0" w:tplc="0409001B">
      <w:start w:val="1"/>
      <w:numFmt w:val="lowerRoman"/>
      <w:lvlText w:val="%1."/>
      <w:lvlJc w:val="right"/>
      <w:pPr>
        <w:ind w:left="1620" w:hanging="180"/>
      </w:pPr>
    </w:lvl>
    <w:lvl w:ilvl="1" w:tplc="04090019">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14" w15:restartNumberingAfterBreak="0">
    <w:nsid w:val="274954FC"/>
    <w:multiLevelType w:val="hybridMultilevel"/>
    <w:tmpl w:val="1F126486"/>
    <w:lvl w:ilvl="0" w:tplc="0409001B">
      <w:start w:val="1"/>
      <w:numFmt w:val="lowerRoman"/>
      <w:lvlText w:val="%1."/>
      <w:lvlJc w:val="righ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5" w15:restartNumberingAfterBreak="0">
    <w:nsid w:val="281039D0"/>
    <w:multiLevelType w:val="hybridMultilevel"/>
    <w:tmpl w:val="4DCA8ED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B9B20FD"/>
    <w:multiLevelType w:val="hybridMultilevel"/>
    <w:tmpl w:val="777AED50"/>
    <w:lvl w:ilvl="0" w:tplc="7BE2F2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BA6399"/>
    <w:multiLevelType w:val="hybridMultilevel"/>
    <w:tmpl w:val="9EFA45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E47972"/>
    <w:multiLevelType w:val="hybridMultilevel"/>
    <w:tmpl w:val="BA18D9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742487"/>
    <w:multiLevelType w:val="multilevel"/>
    <w:tmpl w:val="2BCC7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D626A8"/>
    <w:multiLevelType w:val="hybridMultilevel"/>
    <w:tmpl w:val="79E6DC0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49D47D24"/>
    <w:multiLevelType w:val="hybridMultilevel"/>
    <w:tmpl w:val="54EC5A24"/>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2" w15:restartNumberingAfterBreak="0">
    <w:nsid w:val="4DAE42C0"/>
    <w:multiLevelType w:val="hybridMultilevel"/>
    <w:tmpl w:val="AB148A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380277"/>
    <w:multiLevelType w:val="hybridMultilevel"/>
    <w:tmpl w:val="751E63C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50F05877"/>
    <w:multiLevelType w:val="multilevel"/>
    <w:tmpl w:val="0A50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CE6DD8"/>
    <w:multiLevelType w:val="hybridMultilevel"/>
    <w:tmpl w:val="FEB4CF50"/>
    <w:lvl w:ilvl="0" w:tplc="AC2CB85E">
      <w:start w:val="2"/>
      <w:numFmt w:val="upperRoman"/>
      <w:lvlText w:val="%1."/>
      <w:lvlJc w:val="left"/>
      <w:pPr>
        <w:ind w:left="1800" w:hanging="108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403379A"/>
    <w:multiLevelType w:val="hybridMultilevel"/>
    <w:tmpl w:val="B784FBC2"/>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7" w15:restartNumberingAfterBreak="0">
    <w:nsid w:val="61C64565"/>
    <w:multiLevelType w:val="hybridMultilevel"/>
    <w:tmpl w:val="A5265344"/>
    <w:lvl w:ilvl="0" w:tplc="70281854">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15:restartNumberingAfterBreak="0">
    <w:nsid w:val="622E5548"/>
    <w:multiLevelType w:val="hybridMultilevel"/>
    <w:tmpl w:val="55F073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D97746"/>
    <w:multiLevelType w:val="hybridMultilevel"/>
    <w:tmpl w:val="3822CB04"/>
    <w:lvl w:ilvl="0" w:tplc="33CA5370">
      <w:start w:val="1"/>
      <w:numFmt w:val="upperRoman"/>
      <w:lvlText w:val="%1."/>
      <w:lvlJc w:val="left"/>
      <w:pPr>
        <w:ind w:left="360" w:hanging="360"/>
      </w:pPr>
      <w:rPr>
        <w:rFonts w:asciiTheme="majorBidi" w:eastAsia="Times New Roman" w:hAnsiTheme="majorBidi" w:cstheme="maj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2F93726"/>
    <w:multiLevelType w:val="hybridMultilevel"/>
    <w:tmpl w:val="B262037E"/>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1" w15:restartNumberingAfterBreak="0">
    <w:nsid w:val="65F00622"/>
    <w:multiLevelType w:val="hybridMultilevel"/>
    <w:tmpl w:val="012EA13A"/>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2" w15:restartNumberingAfterBreak="0">
    <w:nsid w:val="6F93252A"/>
    <w:multiLevelType w:val="hybridMultilevel"/>
    <w:tmpl w:val="F314E71C"/>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3" w15:restartNumberingAfterBreak="0">
    <w:nsid w:val="72B71E3F"/>
    <w:multiLevelType w:val="hybridMultilevel"/>
    <w:tmpl w:val="FF46B898"/>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4" w15:restartNumberingAfterBreak="0">
    <w:nsid w:val="757D1D63"/>
    <w:multiLevelType w:val="hybridMultilevel"/>
    <w:tmpl w:val="7FC66268"/>
    <w:lvl w:ilvl="0" w:tplc="AC2CB85E">
      <w:start w:val="2"/>
      <w:numFmt w:val="upperRoman"/>
      <w:lvlText w:val="%1."/>
      <w:lvlJc w:val="left"/>
      <w:pPr>
        <w:ind w:left="1800" w:hanging="108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8E66585"/>
    <w:multiLevelType w:val="hybridMultilevel"/>
    <w:tmpl w:val="CC38379C"/>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6" w15:restartNumberingAfterBreak="0">
    <w:nsid w:val="7A3A65BC"/>
    <w:multiLevelType w:val="hybridMultilevel"/>
    <w:tmpl w:val="63308DC0"/>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7" w15:restartNumberingAfterBreak="0">
    <w:nsid w:val="7F955464"/>
    <w:multiLevelType w:val="hybridMultilevel"/>
    <w:tmpl w:val="7CF65562"/>
    <w:lvl w:ilvl="0" w:tplc="AC2CB85E">
      <w:start w:val="2"/>
      <w:numFmt w:val="upperRoman"/>
      <w:lvlText w:val="%1."/>
      <w:lvlJc w:val="left"/>
      <w:pPr>
        <w:ind w:left="1800" w:hanging="108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9"/>
  </w:num>
  <w:num w:numId="3">
    <w:abstractNumId w:val="37"/>
  </w:num>
  <w:num w:numId="4">
    <w:abstractNumId w:val="17"/>
  </w:num>
  <w:num w:numId="5">
    <w:abstractNumId w:val="18"/>
  </w:num>
  <w:num w:numId="6">
    <w:abstractNumId w:val="0"/>
  </w:num>
  <w:num w:numId="7">
    <w:abstractNumId w:val="34"/>
  </w:num>
  <w:num w:numId="8">
    <w:abstractNumId w:val="25"/>
  </w:num>
  <w:num w:numId="9">
    <w:abstractNumId w:val="14"/>
  </w:num>
  <w:num w:numId="10">
    <w:abstractNumId w:val="20"/>
  </w:num>
  <w:num w:numId="11">
    <w:abstractNumId w:val="13"/>
  </w:num>
  <w:num w:numId="12">
    <w:abstractNumId w:val="4"/>
  </w:num>
  <w:num w:numId="13">
    <w:abstractNumId w:val="10"/>
  </w:num>
  <w:num w:numId="14">
    <w:abstractNumId w:val="22"/>
  </w:num>
  <w:num w:numId="15">
    <w:abstractNumId w:val="16"/>
  </w:num>
  <w:num w:numId="16">
    <w:abstractNumId w:val="6"/>
  </w:num>
  <w:num w:numId="17">
    <w:abstractNumId w:val="26"/>
  </w:num>
  <w:num w:numId="18">
    <w:abstractNumId w:val="8"/>
  </w:num>
  <w:num w:numId="19">
    <w:abstractNumId w:val="30"/>
  </w:num>
  <w:num w:numId="20">
    <w:abstractNumId w:val="9"/>
  </w:num>
  <w:num w:numId="21">
    <w:abstractNumId w:val="36"/>
  </w:num>
  <w:num w:numId="22">
    <w:abstractNumId w:val="32"/>
  </w:num>
  <w:num w:numId="23">
    <w:abstractNumId w:val="11"/>
  </w:num>
  <w:num w:numId="24">
    <w:abstractNumId w:val="33"/>
  </w:num>
  <w:num w:numId="25">
    <w:abstractNumId w:val="35"/>
  </w:num>
  <w:num w:numId="26">
    <w:abstractNumId w:val="3"/>
  </w:num>
  <w:num w:numId="27">
    <w:abstractNumId w:val="23"/>
  </w:num>
  <w:num w:numId="28">
    <w:abstractNumId w:val="7"/>
  </w:num>
  <w:num w:numId="29">
    <w:abstractNumId w:val="12"/>
  </w:num>
  <w:num w:numId="30">
    <w:abstractNumId w:val="31"/>
  </w:num>
  <w:num w:numId="31">
    <w:abstractNumId w:val="21"/>
  </w:num>
  <w:num w:numId="32">
    <w:abstractNumId w:val="15"/>
  </w:num>
  <w:num w:numId="33">
    <w:abstractNumId w:val="24"/>
  </w:num>
  <w:num w:numId="34">
    <w:abstractNumId w:val="19"/>
  </w:num>
  <w:num w:numId="35">
    <w:abstractNumId w:val="2"/>
  </w:num>
  <w:num w:numId="36">
    <w:abstractNumId w:val="28"/>
  </w:num>
  <w:num w:numId="37">
    <w:abstractNumId w:val="27"/>
  </w:num>
  <w:num w:numId="3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ben Nathan">
    <w15:presenceInfo w15:providerId="AD" w15:userId="S-1-5-21-1584078763-2279971399-3664282244-18651"/>
  </w15:person>
  <w15:person w15:author="Cashore, Benjamin">
    <w15:presenceInfo w15:providerId="AD" w15:userId="S::benjamin.cashore@yale.edu::a3cb7ff3-f747-48e0-a59c-7e6d7c31bf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1304"/>
  <w:hyphenationZone w:val="425"/>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pp2xzfei0tws8epas05f2zpdasps9aaaww2&quot;&gt;My EndNote Library 2018&lt;record-ids&gt;&lt;item&gt;23&lt;/item&gt;&lt;item&gt;57&lt;/item&gt;&lt;item&gt;58&lt;/item&gt;&lt;item&gt;60&lt;/item&gt;&lt;item&gt;115&lt;/item&gt;&lt;item&gt;168&lt;/item&gt;&lt;item&gt;174&lt;/item&gt;&lt;item&gt;184&lt;/item&gt;&lt;item&gt;259&lt;/item&gt;&lt;item&gt;320&lt;/item&gt;&lt;item&gt;335&lt;/item&gt;&lt;item&gt;343&lt;/item&gt;&lt;item&gt;352&lt;/item&gt;&lt;item&gt;408&lt;/item&gt;&lt;item&gt;466&lt;/item&gt;&lt;item&gt;467&lt;/item&gt;&lt;item&gt;507&lt;/item&gt;&lt;item&gt;508&lt;/item&gt;&lt;item&gt;509&lt;/item&gt;&lt;item&gt;510&lt;/item&gt;&lt;item&gt;511&lt;/item&gt;&lt;item&gt;545&lt;/item&gt;&lt;item&gt;575&lt;/item&gt;&lt;item&gt;618&lt;/item&gt;&lt;item&gt;647&lt;/item&gt;&lt;item&gt;659&lt;/item&gt;&lt;item&gt;690&lt;/item&gt;&lt;item&gt;884&lt;/item&gt;&lt;item&gt;1117&lt;/item&gt;&lt;item&gt;1139&lt;/item&gt;&lt;item&gt;1166&lt;/item&gt;&lt;item&gt;1400&lt;/item&gt;&lt;item&gt;1407&lt;/item&gt;&lt;item&gt;1441&lt;/item&gt;&lt;item&gt;1449&lt;/item&gt;&lt;item&gt;1490&lt;/item&gt;&lt;item&gt;1610&lt;/item&gt;&lt;item&gt;1703&lt;/item&gt;&lt;item&gt;1707&lt;/item&gt;&lt;item&gt;1708&lt;/item&gt;&lt;item&gt;2042&lt;/item&gt;&lt;item&gt;2277&lt;/item&gt;&lt;item&gt;2278&lt;/item&gt;&lt;item&gt;2280&lt;/item&gt;&lt;item&gt;2366&lt;/item&gt;&lt;item&gt;2367&lt;/item&gt;&lt;item&gt;2368&lt;/item&gt;&lt;item&gt;2373&lt;/item&gt;&lt;item&gt;2374&lt;/item&gt;&lt;item&gt;2377&lt;/item&gt;&lt;item&gt;2382&lt;/item&gt;&lt;item&gt;2385&lt;/item&gt;&lt;item&gt;2389&lt;/item&gt;&lt;item&gt;2391&lt;/item&gt;&lt;item&gt;2428&lt;/item&gt;&lt;item&gt;2429&lt;/item&gt;&lt;/record-ids&gt;&lt;/item&gt;&lt;/Libraries&gt;"/>
  </w:docVars>
  <w:rsids>
    <w:rsidRoot w:val="00606B57"/>
    <w:rsid w:val="00000966"/>
    <w:rsid w:val="00003935"/>
    <w:rsid w:val="00005CCE"/>
    <w:rsid w:val="00011FD6"/>
    <w:rsid w:val="000143A4"/>
    <w:rsid w:val="00015CEF"/>
    <w:rsid w:val="00017082"/>
    <w:rsid w:val="00024CE1"/>
    <w:rsid w:val="00025F3A"/>
    <w:rsid w:val="000263E6"/>
    <w:rsid w:val="000335D8"/>
    <w:rsid w:val="00036EB5"/>
    <w:rsid w:val="00040658"/>
    <w:rsid w:val="00041008"/>
    <w:rsid w:val="00041BB6"/>
    <w:rsid w:val="000426FC"/>
    <w:rsid w:val="00042CA0"/>
    <w:rsid w:val="000443D8"/>
    <w:rsid w:val="0004511C"/>
    <w:rsid w:val="000469D8"/>
    <w:rsid w:val="000623B7"/>
    <w:rsid w:val="00065872"/>
    <w:rsid w:val="000678DA"/>
    <w:rsid w:val="00067A0F"/>
    <w:rsid w:val="0007386A"/>
    <w:rsid w:val="00076B51"/>
    <w:rsid w:val="000830B8"/>
    <w:rsid w:val="00086966"/>
    <w:rsid w:val="00086A27"/>
    <w:rsid w:val="00087CFD"/>
    <w:rsid w:val="00096825"/>
    <w:rsid w:val="000A1AE2"/>
    <w:rsid w:val="000A1C82"/>
    <w:rsid w:val="000A5F2F"/>
    <w:rsid w:val="000A7743"/>
    <w:rsid w:val="000B4F82"/>
    <w:rsid w:val="000C0EC6"/>
    <w:rsid w:val="000C1944"/>
    <w:rsid w:val="000C6462"/>
    <w:rsid w:val="000C75F8"/>
    <w:rsid w:val="000D3F7B"/>
    <w:rsid w:val="000D628A"/>
    <w:rsid w:val="000E33F3"/>
    <w:rsid w:val="000E492E"/>
    <w:rsid w:val="000F29D8"/>
    <w:rsid w:val="000F5276"/>
    <w:rsid w:val="001004AD"/>
    <w:rsid w:val="001039A0"/>
    <w:rsid w:val="001119D7"/>
    <w:rsid w:val="001136D4"/>
    <w:rsid w:val="00113BC3"/>
    <w:rsid w:val="0011431E"/>
    <w:rsid w:val="00122A5D"/>
    <w:rsid w:val="0013161B"/>
    <w:rsid w:val="001319C9"/>
    <w:rsid w:val="00136EE6"/>
    <w:rsid w:val="00137B4F"/>
    <w:rsid w:val="00141508"/>
    <w:rsid w:val="00142570"/>
    <w:rsid w:val="0014272B"/>
    <w:rsid w:val="00146EBD"/>
    <w:rsid w:val="001516FA"/>
    <w:rsid w:val="00152DAA"/>
    <w:rsid w:val="0015372A"/>
    <w:rsid w:val="0015441C"/>
    <w:rsid w:val="00157A25"/>
    <w:rsid w:val="00157FB9"/>
    <w:rsid w:val="00165326"/>
    <w:rsid w:val="00165810"/>
    <w:rsid w:val="00167C1F"/>
    <w:rsid w:val="001701F4"/>
    <w:rsid w:val="00171868"/>
    <w:rsid w:val="00173222"/>
    <w:rsid w:val="00180AD8"/>
    <w:rsid w:val="00182DF3"/>
    <w:rsid w:val="00185E31"/>
    <w:rsid w:val="001869C5"/>
    <w:rsid w:val="0018727A"/>
    <w:rsid w:val="00192C84"/>
    <w:rsid w:val="00194F66"/>
    <w:rsid w:val="00195CC8"/>
    <w:rsid w:val="00196EB8"/>
    <w:rsid w:val="001975F4"/>
    <w:rsid w:val="001A0E07"/>
    <w:rsid w:val="001A2422"/>
    <w:rsid w:val="001A431E"/>
    <w:rsid w:val="001B2597"/>
    <w:rsid w:val="001B2F68"/>
    <w:rsid w:val="001B3949"/>
    <w:rsid w:val="001B7B15"/>
    <w:rsid w:val="001C542E"/>
    <w:rsid w:val="001D32A7"/>
    <w:rsid w:val="001D3F41"/>
    <w:rsid w:val="001D5FA5"/>
    <w:rsid w:val="001E046A"/>
    <w:rsid w:val="001E1AE0"/>
    <w:rsid w:val="001E2B79"/>
    <w:rsid w:val="001E4F57"/>
    <w:rsid w:val="001E5310"/>
    <w:rsid w:val="001F06B7"/>
    <w:rsid w:val="001F122B"/>
    <w:rsid w:val="001F6798"/>
    <w:rsid w:val="002103CD"/>
    <w:rsid w:val="00210BA1"/>
    <w:rsid w:val="00211035"/>
    <w:rsid w:val="002115CC"/>
    <w:rsid w:val="00220E09"/>
    <w:rsid w:val="00221C7D"/>
    <w:rsid w:val="0022325E"/>
    <w:rsid w:val="00226E25"/>
    <w:rsid w:val="00230524"/>
    <w:rsid w:val="00234825"/>
    <w:rsid w:val="002348EE"/>
    <w:rsid w:val="00234EE8"/>
    <w:rsid w:val="0023756A"/>
    <w:rsid w:val="00237F31"/>
    <w:rsid w:val="00241BC0"/>
    <w:rsid w:val="002429F6"/>
    <w:rsid w:val="00246A6F"/>
    <w:rsid w:val="00250AA0"/>
    <w:rsid w:val="00253641"/>
    <w:rsid w:val="0025481C"/>
    <w:rsid w:val="002619F3"/>
    <w:rsid w:val="00263E1C"/>
    <w:rsid w:val="0026526E"/>
    <w:rsid w:val="00273292"/>
    <w:rsid w:val="00273C09"/>
    <w:rsid w:val="002742F4"/>
    <w:rsid w:val="00274E4C"/>
    <w:rsid w:val="00283100"/>
    <w:rsid w:val="00285615"/>
    <w:rsid w:val="002929AD"/>
    <w:rsid w:val="0029362C"/>
    <w:rsid w:val="002938A4"/>
    <w:rsid w:val="002978B2"/>
    <w:rsid w:val="002A095A"/>
    <w:rsid w:val="002A258D"/>
    <w:rsid w:val="002A335C"/>
    <w:rsid w:val="002A3F31"/>
    <w:rsid w:val="002A5DAB"/>
    <w:rsid w:val="002B08C2"/>
    <w:rsid w:val="002B09CE"/>
    <w:rsid w:val="002B1F4C"/>
    <w:rsid w:val="002B282F"/>
    <w:rsid w:val="002C18D5"/>
    <w:rsid w:val="002E056C"/>
    <w:rsid w:val="002E08F0"/>
    <w:rsid w:val="002E1D50"/>
    <w:rsid w:val="002E281D"/>
    <w:rsid w:val="002E3890"/>
    <w:rsid w:val="002E4FF6"/>
    <w:rsid w:val="002E6086"/>
    <w:rsid w:val="002E7A58"/>
    <w:rsid w:val="002F1C31"/>
    <w:rsid w:val="002F2C9D"/>
    <w:rsid w:val="002F5AAD"/>
    <w:rsid w:val="002F726F"/>
    <w:rsid w:val="003014E8"/>
    <w:rsid w:val="00304883"/>
    <w:rsid w:val="00305159"/>
    <w:rsid w:val="00306D29"/>
    <w:rsid w:val="00310FEF"/>
    <w:rsid w:val="0031146D"/>
    <w:rsid w:val="0032540D"/>
    <w:rsid w:val="00326C13"/>
    <w:rsid w:val="00327D4A"/>
    <w:rsid w:val="00332D8A"/>
    <w:rsid w:val="003335F9"/>
    <w:rsid w:val="00333B39"/>
    <w:rsid w:val="00337198"/>
    <w:rsid w:val="00342909"/>
    <w:rsid w:val="00346606"/>
    <w:rsid w:val="00347618"/>
    <w:rsid w:val="00350CBD"/>
    <w:rsid w:val="00350E80"/>
    <w:rsid w:val="00351E36"/>
    <w:rsid w:val="00352004"/>
    <w:rsid w:val="00356BF5"/>
    <w:rsid w:val="00364A19"/>
    <w:rsid w:val="0036705B"/>
    <w:rsid w:val="003724AE"/>
    <w:rsid w:val="00373C9C"/>
    <w:rsid w:val="00374964"/>
    <w:rsid w:val="00375830"/>
    <w:rsid w:val="00375B39"/>
    <w:rsid w:val="00377668"/>
    <w:rsid w:val="003818FF"/>
    <w:rsid w:val="00383BB7"/>
    <w:rsid w:val="003869DE"/>
    <w:rsid w:val="00395F65"/>
    <w:rsid w:val="003970B7"/>
    <w:rsid w:val="003A039F"/>
    <w:rsid w:val="003A079A"/>
    <w:rsid w:val="003A209E"/>
    <w:rsid w:val="003A7CD4"/>
    <w:rsid w:val="003B24FC"/>
    <w:rsid w:val="003B281B"/>
    <w:rsid w:val="003B2B10"/>
    <w:rsid w:val="003B43AD"/>
    <w:rsid w:val="003B5D08"/>
    <w:rsid w:val="003C03D1"/>
    <w:rsid w:val="003C15A1"/>
    <w:rsid w:val="003C470F"/>
    <w:rsid w:val="003C5001"/>
    <w:rsid w:val="003D0668"/>
    <w:rsid w:val="003D0B2A"/>
    <w:rsid w:val="003D2CCB"/>
    <w:rsid w:val="003D30AA"/>
    <w:rsid w:val="003D540D"/>
    <w:rsid w:val="003D5B0B"/>
    <w:rsid w:val="003D7E8A"/>
    <w:rsid w:val="003E1151"/>
    <w:rsid w:val="003E3679"/>
    <w:rsid w:val="003E483A"/>
    <w:rsid w:val="003E5849"/>
    <w:rsid w:val="003F2B00"/>
    <w:rsid w:val="003F2B33"/>
    <w:rsid w:val="003F3B59"/>
    <w:rsid w:val="003F508C"/>
    <w:rsid w:val="003F6F77"/>
    <w:rsid w:val="00401BAD"/>
    <w:rsid w:val="00405077"/>
    <w:rsid w:val="004065C0"/>
    <w:rsid w:val="0040766B"/>
    <w:rsid w:val="00411C5A"/>
    <w:rsid w:val="00415320"/>
    <w:rsid w:val="004161D7"/>
    <w:rsid w:val="004240E9"/>
    <w:rsid w:val="00427077"/>
    <w:rsid w:val="00433349"/>
    <w:rsid w:val="00436F8C"/>
    <w:rsid w:val="004423F9"/>
    <w:rsid w:val="004424DD"/>
    <w:rsid w:val="00442684"/>
    <w:rsid w:val="00445956"/>
    <w:rsid w:val="00445E94"/>
    <w:rsid w:val="00446E3F"/>
    <w:rsid w:val="004506CA"/>
    <w:rsid w:val="0045286A"/>
    <w:rsid w:val="00453FEF"/>
    <w:rsid w:val="004604B8"/>
    <w:rsid w:val="00462538"/>
    <w:rsid w:val="00473A3E"/>
    <w:rsid w:val="00475435"/>
    <w:rsid w:val="0047626F"/>
    <w:rsid w:val="004841C6"/>
    <w:rsid w:val="00487CB5"/>
    <w:rsid w:val="00492841"/>
    <w:rsid w:val="00495344"/>
    <w:rsid w:val="00496736"/>
    <w:rsid w:val="004A4084"/>
    <w:rsid w:val="004A61B3"/>
    <w:rsid w:val="004A7193"/>
    <w:rsid w:val="004A7A01"/>
    <w:rsid w:val="004B0AB4"/>
    <w:rsid w:val="004B0D23"/>
    <w:rsid w:val="004B1AF3"/>
    <w:rsid w:val="004B4A9E"/>
    <w:rsid w:val="004B5466"/>
    <w:rsid w:val="004B5942"/>
    <w:rsid w:val="004C1F47"/>
    <w:rsid w:val="004C29EF"/>
    <w:rsid w:val="004C311B"/>
    <w:rsid w:val="004C3E3E"/>
    <w:rsid w:val="004C484A"/>
    <w:rsid w:val="004D0D03"/>
    <w:rsid w:val="004D195B"/>
    <w:rsid w:val="004D7C08"/>
    <w:rsid w:val="004E0097"/>
    <w:rsid w:val="004E00F8"/>
    <w:rsid w:val="004E1F5B"/>
    <w:rsid w:val="004E58F3"/>
    <w:rsid w:val="004F03A6"/>
    <w:rsid w:val="004F1BB3"/>
    <w:rsid w:val="004F2265"/>
    <w:rsid w:val="004F47E4"/>
    <w:rsid w:val="004F50F8"/>
    <w:rsid w:val="004F5973"/>
    <w:rsid w:val="00501CB2"/>
    <w:rsid w:val="005028EA"/>
    <w:rsid w:val="005062DC"/>
    <w:rsid w:val="0050642D"/>
    <w:rsid w:val="0050661C"/>
    <w:rsid w:val="0050669B"/>
    <w:rsid w:val="00507341"/>
    <w:rsid w:val="0052203D"/>
    <w:rsid w:val="00527A62"/>
    <w:rsid w:val="00527DC7"/>
    <w:rsid w:val="00531C43"/>
    <w:rsid w:val="00533E32"/>
    <w:rsid w:val="00534CF9"/>
    <w:rsid w:val="00535B88"/>
    <w:rsid w:val="00545F20"/>
    <w:rsid w:val="00551D7B"/>
    <w:rsid w:val="00560922"/>
    <w:rsid w:val="00561055"/>
    <w:rsid w:val="005610A2"/>
    <w:rsid w:val="00561707"/>
    <w:rsid w:val="005645B9"/>
    <w:rsid w:val="005649C3"/>
    <w:rsid w:val="005650EE"/>
    <w:rsid w:val="005653F0"/>
    <w:rsid w:val="00570BEC"/>
    <w:rsid w:val="00574AF8"/>
    <w:rsid w:val="005802D2"/>
    <w:rsid w:val="005836A3"/>
    <w:rsid w:val="0058456D"/>
    <w:rsid w:val="005917BA"/>
    <w:rsid w:val="005933C5"/>
    <w:rsid w:val="005934FA"/>
    <w:rsid w:val="00594226"/>
    <w:rsid w:val="00595E74"/>
    <w:rsid w:val="00595F84"/>
    <w:rsid w:val="00597E4D"/>
    <w:rsid w:val="005A2C47"/>
    <w:rsid w:val="005A4B62"/>
    <w:rsid w:val="005A516D"/>
    <w:rsid w:val="005A651F"/>
    <w:rsid w:val="005A7DFC"/>
    <w:rsid w:val="005B05CE"/>
    <w:rsid w:val="005B1DF7"/>
    <w:rsid w:val="005B608A"/>
    <w:rsid w:val="005B621F"/>
    <w:rsid w:val="005B6DE5"/>
    <w:rsid w:val="005B78B8"/>
    <w:rsid w:val="005C1849"/>
    <w:rsid w:val="005C587D"/>
    <w:rsid w:val="005C5F01"/>
    <w:rsid w:val="005C73C5"/>
    <w:rsid w:val="005D083D"/>
    <w:rsid w:val="005D7015"/>
    <w:rsid w:val="005E4C5B"/>
    <w:rsid w:val="005E4C86"/>
    <w:rsid w:val="005E5AA3"/>
    <w:rsid w:val="005F07C2"/>
    <w:rsid w:val="005F2451"/>
    <w:rsid w:val="005F404B"/>
    <w:rsid w:val="00600E8C"/>
    <w:rsid w:val="0060268D"/>
    <w:rsid w:val="00605561"/>
    <w:rsid w:val="00606B57"/>
    <w:rsid w:val="00610541"/>
    <w:rsid w:val="006173E1"/>
    <w:rsid w:val="006174CB"/>
    <w:rsid w:val="00622E09"/>
    <w:rsid w:val="0062417E"/>
    <w:rsid w:val="0062658F"/>
    <w:rsid w:val="00626894"/>
    <w:rsid w:val="0062718B"/>
    <w:rsid w:val="00635691"/>
    <w:rsid w:val="00635ABB"/>
    <w:rsid w:val="00641824"/>
    <w:rsid w:val="00643C6A"/>
    <w:rsid w:val="00653AB1"/>
    <w:rsid w:val="00661E85"/>
    <w:rsid w:val="00662B4C"/>
    <w:rsid w:val="00670105"/>
    <w:rsid w:val="006701AE"/>
    <w:rsid w:val="006701DA"/>
    <w:rsid w:val="00671DEB"/>
    <w:rsid w:val="00674B8C"/>
    <w:rsid w:val="006753A3"/>
    <w:rsid w:val="00677A59"/>
    <w:rsid w:val="0068357D"/>
    <w:rsid w:val="006852EA"/>
    <w:rsid w:val="00692616"/>
    <w:rsid w:val="00693CD5"/>
    <w:rsid w:val="006A03E9"/>
    <w:rsid w:val="006A5FDE"/>
    <w:rsid w:val="006A6228"/>
    <w:rsid w:val="006A7AD8"/>
    <w:rsid w:val="006B088D"/>
    <w:rsid w:val="006B1147"/>
    <w:rsid w:val="006B154E"/>
    <w:rsid w:val="006B67E5"/>
    <w:rsid w:val="006C02DA"/>
    <w:rsid w:val="006C28E0"/>
    <w:rsid w:val="006C362A"/>
    <w:rsid w:val="006C3CE8"/>
    <w:rsid w:val="006D39C1"/>
    <w:rsid w:val="006D5AE5"/>
    <w:rsid w:val="006E1C71"/>
    <w:rsid w:val="006E279C"/>
    <w:rsid w:val="006E37A5"/>
    <w:rsid w:val="006E3941"/>
    <w:rsid w:val="006E6E7D"/>
    <w:rsid w:val="006F0F64"/>
    <w:rsid w:val="006F2931"/>
    <w:rsid w:val="006F4F7F"/>
    <w:rsid w:val="006F654D"/>
    <w:rsid w:val="007006E3"/>
    <w:rsid w:val="00705904"/>
    <w:rsid w:val="00706A4B"/>
    <w:rsid w:val="007136C5"/>
    <w:rsid w:val="007205E2"/>
    <w:rsid w:val="00723845"/>
    <w:rsid w:val="00725CC8"/>
    <w:rsid w:val="0072795A"/>
    <w:rsid w:val="00742D70"/>
    <w:rsid w:val="00743CAD"/>
    <w:rsid w:val="00745183"/>
    <w:rsid w:val="00755224"/>
    <w:rsid w:val="007559AC"/>
    <w:rsid w:val="00755C13"/>
    <w:rsid w:val="007572AD"/>
    <w:rsid w:val="00763C18"/>
    <w:rsid w:val="00765082"/>
    <w:rsid w:val="00765E4D"/>
    <w:rsid w:val="00767CC1"/>
    <w:rsid w:val="00771E16"/>
    <w:rsid w:val="00772FE7"/>
    <w:rsid w:val="00782D7C"/>
    <w:rsid w:val="00783CC9"/>
    <w:rsid w:val="00784A24"/>
    <w:rsid w:val="00786127"/>
    <w:rsid w:val="00786560"/>
    <w:rsid w:val="00794233"/>
    <w:rsid w:val="00795247"/>
    <w:rsid w:val="00796925"/>
    <w:rsid w:val="00797707"/>
    <w:rsid w:val="007A03FF"/>
    <w:rsid w:val="007A42F2"/>
    <w:rsid w:val="007A6202"/>
    <w:rsid w:val="007B17B7"/>
    <w:rsid w:val="007B1F77"/>
    <w:rsid w:val="007B25A8"/>
    <w:rsid w:val="007B571A"/>
    <w:rsid w:val="007B6D19"/>
    <w:rsid w:val="007B76D1"/>
    <w:rsid w:val="007C299D"/>
    <w:rsid w:val="007C3283"/>
    <w:rsid w:val="007C332E"/>
    <w:rsid w:val="007C5660"/>
    <w:rsid w:val="007C7A0D"/>
    <w:rsid w:val="007D596B"/>
    <w:rsid w:val="007D59F9"/>
    <w:rsid w:val="007E35D0"/>
    <w:rsid w:val="007E39DA"/>
    <w:rsid w:val="007E40B8"/>
    <w:rsid w:val="007E5252"/>
    <w:rsid w:val="007E63E8"/>
    <w:rsid w:val="007F27CB"/>
    <w:rsid w:val="007F341D"/>
    <w:rsid w:val="007F3F51"/>
    <w:rsid w:val="007F4C3F"/>
    <w:rsid w:val="007F6188"/>
    <w:rsid w:val="0080079D"/>
    <w:rsid w:val="00801BB8"/>
    <w:rsid w:val="00804330"/>
    <w:rsid w:val="00804BD2"/>
    <w:rsid w:val="00806F7A"/>
    <w:rsid w:val="008078E5"/>
    <w:rsid w:val="00807A92"/>
    <w:rsid w:val="008111E7"/>
    <w:rsid w:val="00812997"/>
    <w:rsid w:val="00813085"/>
    <w:rsid w:val="00813D96"/>
    <w:rsid w:val="00815868"/>
    <w:rsid w:val="0081619C"/>
    <w:rsid w:val="00823302"/>
    <w:rsid w:val="00827385"/>
    <w:rsid w:val="00831C60"/>
    <w:rsid w:val="00832497"/>
    <w:rsid w:val="0083276B"/>
    <w:rsid w:val="00833D65"/>
    <w:rsid w:val="00834FF6"/>
    <w:rsid w:val="00837295"/>
    <w:rsid w:val="00842F7A"/>
    <w:rsid w:val="00844354"/>
    <w:rsid w:val="00844A69"/>
    <w:rsid w:val="0085229A"/>
    <w:rsid w:val="00852F7F"/>
    <w:rsid w:val="00852FFB"/>
    <w:rsid w:val="00853C6D"/>
    <w:rsid w:val="00857F74"/>
    <w:rsid w:val="008616A5"/>
    <w:rsid w:val="00861830"/>
    <w:rsid w:val="00862DFB"/>
    <w:rsid w:val="00864AC4"/>
    <w:rsid w:val="00867D58"/>
    <w:rsid w:val="008706D3"/>
    <w:rsid w:val="00870B52"/>
    <w:rsid w:val="008727EA"/>
    <w:rsid w:val="00873F5C"/>
    <w:rsid w:val="008742B5"/>
    <w:rsid w:val="00880FD6"/>
    <w:rsid w:val="00882661"/>
    <w:rsid w:val="00882EFE"/>
    <w:rsid w:val="0088356C"/>
    <w:rsid w:val="00885243"/>
    <w:rsid w:val="00891678"/>
    <w:rsid w:val="008928B6"/>
    <w:rsid w:val="00897FE6"/>
    <w:rsid w:val="008A0D53"/>
    <w:rsid w:val="008A3285"/>
    <w:rsid w:val="008A7C93"/>
    <w:rsid w:val="008B56C5"/>
    <w:rsid w:val="008B5D17"/>
    <w:rsid w:val="008C1310"/>
    <w:rsid w:val="008C3D4E"/>
    <w:rsid w:val="008C525F"/>
    <w:rsid w:val="008C64AA"/>
    <w:rsid w:val="008C6E6C"/>
    <w:rsid w:val="008C7351"/>
    <w:rsid w:val="008D68F9"/>
    <w:rsid w:val="008E0392"/>
    <w:rsid w:val="008E0B23"/>
    <w:rsid w:val="008E290A"/>
    <w:rsid w:val="008E3E1D"/>
    <w:rsid w:val="008E5879"/>
    <w:rsid w:val="008E6BDB"/>
    <w:rsid w:val="008F3B35"/>
    <w:rsid w:val="008F4DF8"/>
    <w:rsid w:val="0090592A"/>
    <w:rsid w:val="00907A28"/>
    <w:rsid w:val="00912B78"/>
    <w:rsid w:val="00915FA0"/>
    <w:rsid w:val="0091715F"/>
    <w:rsid w:val="00921618"/>
    <w:rsid w:val="009245C1"/>
    <w:rsid w:val="009251C3"/>
    <w:rsid w:val="009266CE"/>
    <w:rsid w:val="00930869"/>
    <w:rsid w:val="00931F65"/>
    <w:rsid w:val="0093238F"/>
    <w:rsid w:val="0093414D"/>
    <w:rsid w:val="009474BB"/>
    <w:rsid w:val="00953713"/>
    <w:rsid w:val="00953F5A"/>
    <w:rsid w:val="0095455B"/>
    <w:rsid w:val="00957875"/>
    <w:rsid w:val="00957FE7"/>
    <w:rsid w:val="00960669"/>
    <w:rsid w:val="00962351"/>
    <w:rsid w:val="00962D66"/>
    <w:rsid w:val="009632AF"/>
    <w:rsid w:val="00970172"/>
    <w:rsid w:val="009706C2"/>
    <w:rsid w:val="00970CBE"/>
    <w:rsid w:val="00971B15"/>
    <w:rsid w:val="009741BA"/>
    <w:rsid w:val="00980FF9"/>
    <w:rsid w:val="00983024"/>
    <w:rsid w:val="009842B2"/>
    <w:rsid w:val="0098705B"/>
    <w:rsid w:val="00996EBA"/>
    <w:rsid w:val="009A3637"/>
    <w:rsid w:val="009B128E"/>
    <w:rsid w:val="009B4A39"/>
    <w:rsid w:val="009B50F1"/>
    <w:rsid w:val="009C2523"/>
    <w:rsid w:val="009C4383"/>
    <w:rsid w:val="009C6109"/>
    <w:rsid w:val="009C742C"/>
    <w:rsid w:val="009D0644"/>
    <w:rsid w:val="009D078B"/>
    <w:rsid w:val="009D560F"/>
    <w:rsid w:val="009D7624"/>
    <w:rsid w:val="009E20F7"/>
    <w:rsid w:val="009E4C94"/>
    <w:rsid w:val="009F2306"/>
    <w:rsid w:val="009F5558"/>
    <w:rsid w:val="00A02BF0"/>
    <w:rsid w:val="00A0388C"/>
    <w:rsid w:val="00A11D8E"/>
    <w:rsid w:val="00A13E55"/>
    <w:rsid w:val="00A14CE8"/>
    <w:rsid w:val="00A152BA"/>
    <w:rsid w:val="00A16BDC"/>
    <w:rsid w:val="00A20B91"/>
    <w:rsid w:val="00A23B3A"/>
    <w:rsid w:val="00A253D5"/>
    <w:rsid w:val="00A2677B"/>
    <w:rsid w:val="00A33A99"/>
    <w:rsid w:val="00A33B86"/>
    <w:rsid w:val="00A33D08"/>
    <w:rsid w:val="00A357FE"/>
    <w:rsid w:val="00A3775D"/>
    <w:rsid w:val="00A44702"/>
    <w:rsid w:val="00A44757"/>
    <w:rsid w:val="00A4646D"/>
    <w:rsid w:val="00A57F8A"/>
    <w:rsid w:val="00A641B8"/>
    <w:rsid w:val="00A64C62"/>
    <w:rsid w:val="00A700AD"/>
    <w:rsid w:val="00A70B33"/>
    <w:rsid w:val="00A71EF0"/>
    <w:rsid w:val="00A725FF"/>
    <w:rsid w:val="00A728C7"/>
    <w:rsid w:val="00A73562"/>
    <w:rsid w:val="00A7456A"/>
    <w:rsid w:val="00A7570F"/>
    <w:rsid w:val="00A81E02"/>
    <w:rsid w:val="00A852CE"/>
    <w:rsid w:val="00A853A7"/>
    <w:rsid w:val="00A854F0"/>
    <w:rsid w:val="00A86453"/>
    <w:rsid w:val="00A86472"/>
    <w:rsid w:val="00A86AAF"/>
    <w:rsid w:val="00A9427E"/>
    <w:rsid w:val="00A97E49"/>
    <w:rsid w:val="00AA4592"/>
    <w:rsid w:val="00AB01F2"/>
    <w:rsid w:val="00AB04BE"/>
    <w:rsid w:val="00AC2ABF"/>
    <w:rsid w:val="00AC34F8"/>
    <w:rsid w:val="00AD15CB"/>
    <w:rsid w:val="00AD60A8"/>
    <w:rsid w:val="00AE0BE3"/>
    <w:rsid w:val="00AE2C61"/>
    <w:rsid w:val="00AE40F4"/>
    <w:rsid w:val="00AE65E9"/>
    <w:rsid w:val="00AF1028"/>
    <w:rsid w:val="00AF43E2"/>
    <w:rsid w:val="00AF4992"/>
    <w:rsid w:val="00AF5CE8"/>
    <w:rsid w:val="00AF6639"/>
    <w:rsid w:val="00AF67A5"/>
    <w:rsid w:val="00B0035E"/>
    <w:rsid w:val="00B03690"/>
    <w:rsid w:val="00B105C4"/>
    <w:rsid w:val="00B11212"/>
    <w:rsid w:val="00B115F7"/>
    <w:rsid w:val="00B1193E"/>
    <w:rsid w:val="00B138C3"/>
    <w:rsid w:val="00B17B27"/>
    <w:rsid w:val="00B23208"/>
    <w:rsid w:val="00B25027"/>
    <w:rsid w:val="00B27477"/>
    <w:rsid w:val="00B30568"/>
    <w:rsid w:val="00B33246"/>
    <w:rsid w:val="00B34B7B"/>
    <w:rsid w:val="00B34FE6"/>
    <w:rsid w:val="00B36CE6"/>
    <w:rsid w:val="00B403EA"/>
    <w:rsid w:val="00B40505"/>
    <w:rsid w:val="00B4179F"/>
    <w:rsid w:val="00B41AEA"/>
    <w:rsid w:val="00B42D9B"/>
    <w:rsid w:val="00B45888"/>
    <w:rsid w:val="00B45CBB"/>
    <w:rsid w:val="00B47594"/>
    <w:rsid w:val="00B52BF2"/>
    <w:rsid w:val="00B52E40"/>
    <w:rsid w:val="00B55BA8"/>
    <w:rsid w:val="00B64267"/>
    <w:rsid w:val="00B65B46"/>
    <w:rsid w:val="00B70E77"/>
    <w:rsid w:val="00B720FF"/>
    <w:rsid w:val="00B748D3"/>
    <w:rsid w:val="00B74D51"/>
    <w:rsid w:val="00B75A73"/>
    <w:rsid w:val="00B769CE"/>
    <w:rsid w:val="00B827D3"/>
    <w:rsid w:val="00B8330D"/>
    <w:rsid w:val="00B8413E"/>
    <w:rsid w:val="00B87074"/>
    <w:rsid w:val="00B87D61"/>
    <w:rsid w:val="00B90C73"/>
    <w:rsid w:val="00B91633"/>
    <w:rsid w:val="00BA6C60"/>
    <w:rsid w:val="00BB1BEC"/>
    <w:rsid w:val="00BB6691"/>
    <w:rsid w:val="00BC487F"/>
    <w:rsid w:val="00BD1EED"/>
    <w:rsid w:val="00BD4926"/>
    <w:rsid w:val="00BE45D7"/>
    <w:rsid w:val="00BF1AA7"/>
    <w:rsid w:val="00BF654B"/>
    <w:rsid w:val="00BF781A"/>
    <w:rsid w:val="00C02D84"/>
    <w:rsid w:val="00C0711F"/>
    <w:rsid w:val="00C07A20"/>
    <w:rsid w:val="00C10DC7"/>
    <w:rsid w:val="00C11166"/>
    <w:rsid w:val="00C16ECE"/>
    <w:rsid w:val="00C210CF"/>
    <w:rsid w:val="00C237D8"/>
    <w:rsid w:val="00C23FDF"/>
    <w:rsid w:val="00C246F3"/>
    <w:rsid w:val="00C267A6"/>
    <w:rsid w:val="00C27615"/>
    <w:rsid w:val="00C27CAF"/>
    <w:rsid w:val="00C3547E"/>
    <w:rsid w:val="00C35B66"/>
    <w:rsid w:val="00C453FB"/>
    <w:rsid w:val="00C45B95"/>
    <w:rsid w:val="00C470ED"/>
    <w:rsid w:val="00C51948"/>
    <w:rsid w:val="00C52C0E"/>
    <w:rsid w:val="00C56980"/>
    <w:rsid w:val="00C57301"/>
    <w:rsid w:val="00C60F2B"/>
    <w:rsid w:val="00C67D56"/>
    <w:rsid w:val="00C710A6"/>
    <w:rsid w:val="00C761F6"/>
    <w:rsid w:val="00C77863"/>
    <w:rsid w:val="00C8053B"/>
    <w:rsid w:val="00C86534"/>
    <w:rsid w:val="00C93F64"/>
    <w:rsid w:val="00C9484C"/>
    <w:rsid w:val="00C9567E"/>
    <w:rsid w:val="00C95E34"/>
    <w:rsid w:val="00C966E6"/>
    <w:rsid w:val="00CA33F9"/>
    <w:rsid w:val="00CA34C4"/>
    <w:rsid w:val="00CA4D84"/>
    <w:rsid w:val="00CB1374"/>
    <w:rsid w:val="00CB316E"/>
    <w:rsid w:val="00CB50F9"/>
    <w:rsid w:val="00CB52AD"/>
    <w:rsid w:val="00CB73BB"/>
    <w:rsid w:val="00CC363D"/>
    <w:rsid w:val="00CC5796"/>
    <w:rsid w:val="00CC7F07"/>
    <w:rsid w:val="00CD05D2"/>
    <w:rsid w:val="00CD20D9"/>
    <w:rsid w:val="00CD34EA"/>
    <w:rsid w:val="00CD35E9"/>
    <w:rsid w:val="00CE444F"/>
    <w:rsid w:val="00CE5ABB"/>
    <w:rsid w:val="00CE691E"/>
    <w:rsid w:val="00CE770B"/>
    <w:rsid w:val="00CF1A63"/>
    <w:rsid w:val="00CF2A6B"/>
    <w:rsid w:val="00CF674C"/>
    <w:rsid w:val="00CF6BF8"/>
    <w:rsid w:val="00D0308C"/>
    <w:rsid w:val="00D03EAA"/>
    <w:rsid w:val="00D04E27"/>
    <w:rsid w:val="00D06394"/>
    <w:rsid w:val="00D064D0"/>
    <w:rsid w:val="00D07821"/>
    <w:rsid w:val="00D10B13"/>
    <w:rsid w:val="00D14073"/>
    <w:rsid w:val="00D16D23"/>
    <w:rsid w:val="00D2500D"/>
    <w:rsid w:val="00D25887"/>
    <w:rsid w:val="00D27717"/>
    <w:rsid w:val="00D37038"/>
    <w:rsid w:val="00D41F2C"/>
    <w:rsid w:val="00D4256D"/>
    <w:rsid w:val="00D45170"/>
    <w:rsid w:val="00D51228"/>
    <w:rsid w:val="00D54DDA"/>
    <w:rsid w:val="00D569CB"/>
    <w:rsid w:val="00D632F5"/>
    <w:rsid w:val="00D64816"/>
    <w:rsid w:val="00D70FC7"/>
    <w:rsid w:val="00D727C5"/>
    <w:rsid w:val="00D735E8"/>
    <w:rsid w:val="00D77E38"/>
    <w:rsid w:val="00D83AF3"/>
    <w:rsid w:val="00D8410A"/>
    <w:rsid w:val="00D868C9"/>
    <w:rsid w:val="00D86E7F"/>
    <w:rsid w:val="00D93833"/>
    <w:rsid w:val="00D94771"/>
    <w:rsid w:val="00DA1169"/>
    <w:rsid w:val="00DA246E"/>
    <w:rsid w:val="00DA261B"/>
    <w:rsid w:val="00DA4489"/>
    <w:rsid w:val="00DA4561"/>
    <w:rsid w:val="00DA4F9D"/>
    <w:rsid w:val="00DB04A7"/>
    <w:rsid w:val="00DB05CA"/>
    <w:rsid w:val="00DB6EA3"/>
    <w:rsid w:val="00DB7FC3"/>
    <w:rsid w:val="00DC08AD"/>
    <w:rsid w:val="00DC1532"/>
    <w:rsid w:val="00DC3179"/>
    <w:rsid w:val="00DC3F22"/>
    <w:rsid w:val="00DC5ACF"/>
    <w:rsid w:val="00DC677E"/>
    <w:rsid w:val="00DD02F0"/>
    <w:rsid w:val="00DD46F4"/>
    <w:rsid w:val="00DD6D59"/>
    <w:rsid w:val="00DE0BAA"/>
    <w:rsid w:val="00DE0CB8"/>
    <w:rsid w:val="00DE38DA"/>
    <w:rsid w:val="00DE4146"/>
    <w:rsid w:val="00DE72CE"/>
    <w:rsid w:val="00DF0025"/>
    <w:rsid w:val="00DF0B4C"/>
    <w:rsid w:val="00DF0F62"/>
    <w:rsid w:val="00DF36B0"/>
    <w:rsid w:val="00DF7986"/>
    <w:rsid w:val="00E02798"/>
    <w:rsid w:val="00E07027"/>
    <w:rsid w:val="00E2391E"/>
    <w:rsid w:val="00E24AAE"/>
    <w:rsid w:val="00E26C7A"/>
    <w:rsid w:val="00E347C0"/>
    <w:rsid w:val="00E35B79"/>
    <w:rsid w:val="00E35E0F"/>
    <w:rsid w:val="00E41625"/>
    <w:rsid w:val="00E41841"/>
    <w:rsid w:val="00E4267F"/>
    <w:rsid w:val="00E45835"/>
    <w:rsid w:val="00E52E65"/>
    <w:rsid w:val="00E57300"/>
    <w:rsid w:val="00E60C72"/>
    <w:rsid w:val="00E63C00"/>
    <w:rsid w:val="00E64A23"/>
    <w:rsid w:val="00E64CB6"/>
    <w:rsid w:val="00E71FDF"/>
    <w:rsid w:val="00E75EE5"/>
    <w:rsid w:val="00E85510"/>
    <w:rsid w:val="00E86169"/>
    <w:rsid w:val="00E87F75"/>
    <w:rsid w:val="00E87FBA"/>
    <w:rsid w:val="00E9028D"/>
    <w:rsid w:val="00E9404C"/>
    <w:rsid w:val="00E97B5A"/>
    <w:rsid w:val="00EA21E7"/>
    <w:rsid w:val="00EB2812"/>
    <w:rsid w:val="00EB2E9F"/>
    <w:rsid w:val="00EC33AA"/>
    <w:rsid w:val="00ED1303"/>
    <w:rsid w:val="00ED166E"/>
    <w:rsid w:val="00ED2CAD"/>
    <w:rsid w:val="00ED39ED"/>
    <w:rsid w:val="00ED3BE1"/>
    <w:rsid w:val="00ED3C1A"/>
    <w:rsid w:val="00EE37E0"/>
    <w:rsid w:val="00EE6DD9"/>
    <w:rsid w:val="00EE775D"/>
    <w:rsid w:val="00EF0A7D"/>
    <w:rsid w:val="00EF3A58"/>
    <w:rsid w:val="00EF490C"/>
    <w:rsid w:val="00F003FA"/>
    <w:rsid w:val="00F0112E"/>
    <w:rsid w:val="00F10092"/>
    <w:rsid w:val="00F166F3"/>
    <w:rsid w:val="00F20EF8"/>
    <w:rsid w:val="00F2323F"/>
    <w:rsid w:val="00F24D7B"/>
    <w:rsid w:val="00F2562F"/>
    <w:rsid w:val="00F25B45"/>
    <w:rsid w:val="00F336F3"/>
    <w:rsid w:val="00F37DBA"/>
    <w:rsid w:val="00F46A3A"/>
    <w:rsid w:val="00F4728A"/>
    <w:rsid w:val="00F50053"/>
    <w:rsid w:val="00F5137F"/>
    <w:rsid w:val="00F525F7"/>
    <w:rsid w:val="00F52B15"/>
    <w:rsid w:val="00F53653"/>
    <w:rsid w:val="00F5410B"/>
    <w:rsid w:val="00F54CC4"/>
    <w:rsid w:val="00F55EA1"/>
    <w:rsid w:val="00F6029A"/>
    <w:rsid w:val="00F60C78"/>
    <w:rsid w:val="00F62B4D"/>
    <w:rsid w:val="00F62EA7"/>
    <w:rsid w:val="00F650C3"/>
    <w:rsid w:val="00F66039"/>
    <w:rsid w:val="00F70076"/>
    <w:rsid w:val="00F72D02"/>
    <w:rsid w:val="00F74AA1"/>
    <w:rsid w:val="00F766F0"/>
    <w:rsid w:val="00F84D95"/>
    <w:rsid w:val="00F944BF"/>
    <w:rsid w:val="00FA3931"/>
    <w:rsid w:val="00FA591F"/>
    <w:rsid w:val="00FA5A18"/>
    <w:rsid w:val="00FC4346"/>
    <w:rsid w:val="00FC7CD5"/>
    <w:rsid w:val="00FD1363"/>
    <w:rsid w:val="00FD23E0"/>
    <w:rsid w:val="00FD3459"/>
    <w:rsid w:val="00FD4126"/>
    <w:rsid w:val="00FD7B09"/>
    <w:rsid w:val="00FD7B81"/>
    <w:rsid w:val="00FE060C"/>
    <w:rsid w:val="00FE0F02"/>
    <w:rsid w:val="00FE40D9"/>
    <w:rsid w:val="00FE51C6"/>
    <w:rsid w:val="00FF0293"/>
    <w:rsid w:val="00FF05DB"/>
    <w:rsid w:val="00FF0E1A"/>
    <w:rsid w:val="00FF185A"/>
  </w:rsids>
  <m:mathPr>
    <m:mathFont m:val="Cambria Math"/>
    <m:brkBin m:val="before"/>
    <m:brkBinSub m:val="--"/>
    <m:smallFrac m:val="0"/>
    <m:dispDef/>
    <m:lMargin m:val="0"/>
    <m:rMargin m:val="0"/>
    <m:defJc m:val="centerGroup"/>
    <m:wrapIndent m:val="1440"/>
    <m:intLim m:val="subSup"/>
    <m:naryLim m:val="undOvr"/>
  </m:mathPr>
  <w:themeFontLang w:val="da-DK"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4FB992"/>
  <w15:chartTrackingRefBased/>
  <w15:docId w15:val="{0E1786ED-6ED9-439D-93BB-A37B5E841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46A6F"/>
    <w:pPr>
      <w:spacing w:after="0" w:line="240" w:lineRule="auto"/>
    </w:pPr>
    <w:rPr>
      <w:rFonts w:ascii="Times New Roman" w:eastAsia="Times New Roman" w:hAnsi="Times New Roman" w:cs="Times New Roman"/>
      <w:sz w:val="24"/>
      <w:szCs w:val="24"/>
      <w:lang w:val="en-US" w:eastAsia="zh-CN"/>
    </w:rPr>
  </w:style>
  <w:style w:type="paragraph" w:styleId="Heading1">
    <w:name w:val="heading 1"/>
    <w:basedOn w:val="Normal"/>
    <w:next w:val="Normal"/>
    <w:link w:val="Heading1Char"/>
    <w:uiPriority w:val="9"/>
    <w:qFormat/>
    <w:rsid w:val="002C18D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qFormat/>
    <w:rsid w:val="00606B57"/>
    <w:pPr>
      <w:spacing w:before="390" w:after="130" w:line="336" w:lineRule="auto"/>
      <w:outlineLvl w:val="2"/>
    </w:pPr>
    <w:rPr>
      <w:rFonts w:asciiTheme="majorHAnsi" w:eastAsiaTheme="majorEastAsia" w:hAnsiTheme="majorHAnsi" w:cstheme="majorBidi"/>
      <w:b/>
      <w:bCs/>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06B57"/>
    <w:rPr>
      <w:rFonts w:asciiTheme="majorHAnsi" w:eastAsiaTheme="majorEastAsia" w:hAnsiTheme="majorHAnsi" w:cstheme="majorBidi"/>
      <w:b/>
      <w:bCs/>
      <w:sz w:val="26"/>
      <w:szCs w:val="26"/>
      <w:lang w:val="en-US"/>
    </w:rPr>
  </w:style>
  <w:style w:type="paragraph" w:styleId="ListParagraph">
    <w:name w:val="List Paragraph"/>
    <w:basedOn w:val="Normal"/>
    <w:uiPriority w:val="34"/>
    <w:qFormat/>
    <w:rsid w:val="00606B57"/>
    <w:pPr>
      <w:ind w:left="720"/>
      <w:contextualSpacing/>
    </w:pPr>
    <w:rPr>
      <w:rFonts w:asciiTheme="minorHAnsi" w:eastAsiaTheme="minorEastAsia" w:hAnsiTheme="minorHAnsi" w:cstheme="minorBidi"/>
      <w:lang w:eastAsia="en-US"/>
    </w:rPr>
  </w:style>
  <w:style w:type="character" w:styleId="CommentReference">
    <w:name w:val="annotation reference"/>
    <w:basedOn w:val="DefaultParagraphFont"/>
    <w:semiHidden/>
    <w:unhideWhenUsed/>
    <w:rsid w:val="00606B57"/>
    <w:rPr>
      <w:sz w:val="16"/>
      <w:szCs w:val="16"/>
    </w:rPr>
  </w:style>
  <w:style w:type="paragraph" w:styleId="CommentText">
    <w:name w:val="annotation text"/>
    <w:basedOn w:val="Normal"/>
    <w:link w:val="CommentTextChar"/>
    <w:uiPriority w:val="99"/>
    <w:unhideWhenUsed/>
    <w:rsid w:val="00606B57"/>
    <w:rPr>
      <w:rFonts w:asciiTheme="minorHAnsi" w:eastAsiaTheme="minorEastAsia" w:hAnsiTheme="minorHAnsi" w:cstheme="minorBidi"/>
      <w:sz w:val="20"/>
      <w:szCs w:val="20"/>
      <w:lang w:eastAsia="en-US"/>
    </w:rPr>
  </w:style>
  <w:style w:type="character" w:customStyle="1" w:styleId="CommentTextChar">
    <w:name w:val="Comment Text Char"/>
    <w:basedOn w:val="DefaultParagraphFont"/>
    <w:link w:val="CommentText"/>
    <w:uiPriority w:val="99"/>
    <w:rsid w:val="00606B57"/>
    <w:rPr>
      <w:rFonts w:eastAsiaTheme="minorEastAsia"/>
      <w:sz w:val="20"/>
      <w:szCs w:val="20"/>
      <w:lang w:val="en-US"/>
    </w:rPr>
  </w:style>
  <w:style w:type="paragraph" w:styleId="BalloonText">
    <w:name w:val="Balloon Text"/>
    <w:basedOn w:val="Normal"/>
    <w:link w:val="BalloonTextChar"/>
    <w:uiPriority w:val="99"/>
    <w:semiHidden/>
    <w:unhideWhenUsed/>
    <w:rsid w:val="00606B57"/>
    <w:rPr>
      <w:rFonts w:ascii="Lucida Grande" w:eastAsiaTheme="minorEastAsia" w:hAnsi="Lucida Grande" w:cs="Lucida Grande"/>
      <w:sz w:val="18"/>
      <w:szCs w:val="18"/>
      <w:lang w:eastAsia="en-US"/>
    </w:rPr>
  </w:style>
  <w:style w:type="character" w:customStyle="1" w:styleId="BalloonTextChar">
    <w:name w:val="Balloon Text Char"/>
    <w:basedOn w:val="DefaultParagraphFont"/>
    <w:link w:val="BalloonText"/>
    <w:uiPriority w:val="99"/>
    <w:semiHidden/>
    <w:rsid w:val="00606B57"/>
    <w:rPr>
      <w:rFonts w:ascii="Lucida Grande" w:eastAsiaTheme="minorEastAsia" w:hAnsi="Lucida Grande" w:cs="Lucida Grande"/>
      <w:sz w:val="18"/>
      <w:szCs w:val="18"/>
      <w:lang w:val="en-US"/>
    </w:rPr>
  </w:style>
  <w:style w:type="table" w:styleId="TableGrid">
    <w:name w:val="Table Grid"/>
    <w:basedOn w:val="TableNormal"/>
    <w:uiPriority w:val="59"/>
    <w:rsid w:val="00606B57"/>
    <w:pPr>
      <w:spacing w:after="0" w:line="240" w:lineRule="auto"/>
    </w:pPr>
    <w:rPr>
      <w:rFonts w:eastAsiaTheme="minorEastAsia"/>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aliases w:val="f,fn,Footnotes,Geneva 9,Font: Geneva 9,Boston 10"/>
    <w:basedOn w:val="Normal"/>
    <w:link w:val="FootnoteTextChar"/>
    <w:uiPriority w:val="99"/>
    <w:unhideWhenUsed/>
    <w:rsid w:val="00606B57"/>
    <w:rPr>
      <w:rFonts w:asciiTheme="minorHAnsi" w:eastAsiaTheme="minorEastAsia" w:hAnsiTheme="minorHAnsi" w:cstheme="minorBidi"/>
      <w:lang w:eastAsia="en-US"/>
    </w:rPr>
  </w:style>
  <w:style w:type="character" w:customStyle="1" w:styleId="FootnoteTextChar">
    <w:name w:val="Footnote Text Char"/>
    <w:aliases w:val="f Char,fn Char,Footnotes Char,Geneva 9 Char,Font: Geneva 9 Char,Boston 10 Char"/>
    <w:basedOn w:val="DefaultParagraphFont"/>
    <w:link w:val="FootnoteText"/>
    <w:uiPriority w:val="99"/>
    <w:rsid w:val="00606B57"/>
    <w:rPr>
      <w:rFonts w:eastAsiaTheme="minorEastAsia"/>
      <w:sz w:val="24"/>
      <w:szCs w:val="24"/>
      <w:lang w:val="en-US"/>
    </w:rPr>
  </w:style>
  <w:style w:type="character" w:styleId="FootnoteReference">
    <w:name w:val="footnote reference"/>
    <w:aliases w:val="(Diplomarbeit FZ),-E Fußnotenzeichen,(Diplomarbeit FZ)1,(Dipl...,(Diplomarbeit FZ)2,(Diplomarbeit FZ)3,(Diplomarbeit FZ)4,(Diplomarbeit FZ)5,(Diplomarbeit FZ)6,(Diplomarbeit FZ)7,(Diplomarbeit FZ)8,(Diplomarbeit FZ)9,fr"/>
    <w:basedOn w:val="DefaultParagraphFont"/>
    <w:uiPriority w:val="99"/>
    <w:unhideWhenUsed/>
    <w:rsid w:val="00606B57"/>
    <w:rPr>
      <w:vertAlign w:val="superscript"/>
    </w:rPr>
  </w:style>
  <w:style w:type="paragraph" w:styleId="EndnoteText">
    <w:name w:val="endnote text"/>
    <w:basedOn w:val="Normal"/>
    <w:link w:val="EndnoteTextChar"/>
    <w:uiPriority w:val="99"/>
    <w:unhideWhenUsed/>
    <w:rsid w:val="00606B57"/>
    <w:rPr>
      <w:rFonts w:asciiTheme="minorHAnsi" w:eastAsiaTheme="minorEastAsia" w:hAnsiTheme="minorHAnsi" w:cstheme="minorBidi"/>
      <w:lang w:eastAsia="en-US"/>
    </w:rPr>
  </w:style>
  <w:style w:type="character" w:customStyle="1" w:styleId="EndnoteTextChar">
    <w:name w:val="Endnote Text Char"/>
    <w:basedOn w:val="DefaultParagraphFont"/>
    <w:link w:val="EndnoteText"/>
    <w:uiPriority w:val="99"/>
    <w:rsid w:val="00606B57"/>
    <w:rPr>
      <w:rFonts w:eastAsiaTheme="minorEastAsia"/>
      <w:sz w:val="24"/>
      <w:szCs w:val="24"/>
      <w:lang w:val="en-US"/>
    </w:rPr>
  </w:style>
  <w:style w:type="character" w:styleId="EndnoteReference">
    <w:name w:val="endnote reference"/>
    <w:basedOn w:val="DefaultParagraphFont"/>
    <w:uiPriority w:val="99"/>
    <w:unhideWhenUsed/>
    <w:rsid w:val="00606B57"/>
    <w:rPr>
      <w:vertAlign w:val="superscript"/>
    </w:rPr>
  </w:style>
  <w:style w:type="paragraph" w:customStyle="1" w:styleId="EndNoteBibliographyTitle">
    <w:name w:val="EndNote Bibliography Title"/>
    <w:basedOn w:val="Normal"/>
    <w:link w:val="EndNoteBibliographyTitleChar"/>
    <w:rsid w:val="00606B57"/>
    <w:pPr>
      <w:jc w:val="center"/>
    </w:pPr>
    <w:rPr>
      <w:rFonts w:eastAsiaTheme="minorEastAsia"/>
      <w:sz w:val="22"/>
      <w:lang w:eastAsia="en-US"/>
    </w:rPr>
  </w:style>
  <w:style w:type="character" w:customStyle="1" w:styleId="EndNoteBibliographyTitleChar">
    <w:name w:val="EndNote Bibliography Title Char"/>
    <w:basedOn w:val="DefaultParagraphFont"/>
    <w:link w:val="EndNoteBibliographyTitle"/>
    <w:rsid w:val="00606B57"/>
    <w:rPr>
      <w:rFonts w:ascii="Times New Roman" w:eastAsiaTheme="minorEastAsia" w:hAnsi="Times New Roman" w:cs="Times New Roman"/>
      <w:szCs w:val="24"/>
      <w:lang w:val="en-US"/>
    </w:rPr>
  </w:style>
  <w:style w:type="paragraph" w:customStyle="1" w:styleId="EndNoteBibliography">
    <w:name w:val="EndNote Bibliography"/>
    <w:basedOn w:val="Normal"/>
    <w:link w:val="EndNoteBibliographyChar"/>
    <w:rsid w:val="00606B57"/>
    <w:rPr>
      <w:rFonts w:eastAsiaTheme="minorEastAsia"/>
      <w:sz w:val="22"/>
      <w:lang w:eastAsia="en-US"/>
    </w:rPr>
  </w:style>
  <w:style w:type="character" w:customStyle="1" w:styleId="EndNoteBibliographyChar">
    <w:name w:val="EndNote Bibliography Char"/>
    <w:basedOn w:val="DefaultParagraphFont"/>
    <w:link w:val="EndNoteBibliography"/>
    <w:rsid w:val="00606B57"/>
    <w:rPr>
      <w:rFonts w:ascii="Times New Roman" w:eastAsiaTheme="minorEastAsia" w:hAnsi="Times New Roman" w:cs="Times New Roman"/>
      <w:szCs w:val="24"/>
      <w:lang w:val="en-US"/>
    </w:rPr>
  </w:style>
  <w:style w:type="character" w:customStyle="1" w:styleId="FootnoteTextChar1">
    <w:name w:val="Footnote Text Char1"/>
    <w:aliases w:val="f Char1,fn Char1,Footnotes Char1,Geneva 9 Char1,Font: Geneva 9 Char1,Boston 10 Char1"/>
    <w:basedOn w:val="DefaultParagraphFont"/>
    <w:uiPriority w:val="99"/>
    <w:locked/>
    <w:rsid w:val="00606B57"/>
    <w:rPr>
      <w:rFonts w:ascii="Times New Roman" w:hAnsi="Times New Roman" w:cs="Times New Roman"/>
      <w:sz w:val="20"/>
      <w:lang w:val="en-CA"/>
    </w:rPr>
  </w:style>
  <w:style w:type="character" w:styleId="Hyperlink">
    <w:name w:val="Hyperlink"/>
    <w:basedOn w:val="DefaultParagraphFont"/>
    <w:uiPriority w:val="99"/>
    <w:unhideWhenUsed/>
    <w:rsid w:val="00606B57"/>
    <w:rPr>
      <w:color w:val="0563C1" w:themeColor="hyperlink"/>
      <w:u w:val="single"/>
    </w:rPr>
  </w:style>
  <w:style w:type="paragraph" w:styleId="NoSpacing">
    <w:name w:val="No Spacing"/>
    <w:uiPriority w:val="1"/>
    <w:qFormat/>
    <w:rsid w:val="00606B57"/>
    <w:pPr>
      <w:spacing w:after="0" w:line="240" w:lineRule="auto"/>
    </w:pPr>
    <w:rPr>
      <w:lang w:val="de-DE"/>
    </w:rPr>
  </w:style>
  <w:style w:type="character" w:customStyle="1" w:styleId="CommentSubjectChar">
    <w:name w:val="Comment Subject Char"/>
    <w:basedOn w:val="CommentTextChar"/>
    <w:link w:val="CommentSubject"/>
    <w:uiPriority w:val="99"/>
    <w:semiHidden/>
    <w:rsid w:val="00606B57"/>
    <w:rPr>
      <w:rFonts w:eastAsiaTheme="minorEastAsia"/>
      <w:b/>
      <w:bCs/>
      <w:sz w:val="20"/>
      <w:szCs w:val="20"/>
      <w:lang w:val="en-US"/>
    </w:rPr>
  </w:style>
  <w:style w:type="paragraph" w:styleId="CommentSubject">
    <w:name w:val="annotation subject"/>
    <w:basedOn w:val="CommentText"/>
    <w:next w:val="CommentText"/>
    <w:link w:val="CommentSubjectChar"/>
    <w:uiPriority w:val="99"/>
    <w:semiHidden/>
    <w:unhideWhenUsed/>
    <w:rsid w:val="00606B57"/>
    <w:rPr>
      <w:b/>
      <w:bCs/>
    </w:rPr>
  </w:style>
  <w:style w:type="character" w:customStyle="1" w:styleId="CommentSubjectChar1">
    <w:name w:val="Comment Subject Char1"/>
    <w:basedOn w:val="CommentTextChar"/>
    <w:uiPriority w:val="99"/>
    <w:semiHidden/>
    <w:rsid w:val="00606B57"/>
    <w:rPr>
      <w:rFonts w:eastAsiaTheme="minorEastAsia"/>
      <w:b/>
      <w:bCs/>
      <w:sz w:val="20"/>
      <w:szCs w:val="20"/>
      <w:lang w:val="en-US"/>
    </w:rPr>
  </w:style>
  <w:style w:type="paragraph" w:styleId="ListBullet">
    <w:name w:val="List Bullet"/>
    <w:basedOn w:val="Normal"/>
    <w:uiPriority w:val="99"/>
    <w:unhideWhenUsed/>
    <w:rsid w:val="00606B57"/>
    <w:pPr>
      <w:numPr>
        <w:numId w:val="1"/>
      </w:numPr>
      <w:contextualSpacing/>
    </w:pPr>
    <w:rPr>
      <w:rFonts w:asciiTheme="minorHAnsi" w:eastAsiaTheme="minorEastAsia" w:hAnsiTheme="minorHAnsi" w:cstheme="minorBidi"/>
      <w:lang w:eastAsia="en-US"/>
    </w:rPr>
  </w:style>
  <w:style w:type="paragraph" w:styleId="NormalWeb">
    <w:name w:val="Normal (Web)"/>
    <w:basedOn w:val="Normal"/>
    <w:uiPriority w:val="99"/>
    <w:unhideWhenUsed/>
    <w:rsid w:val="00606B57"/>
    <w:pPr>
      <w:spacing w:before="100" w:beforeAutospacing="1" w:after="100" w:afterAutospacing="1"/>
    </w:pPr>
    <w:rPr>
      <w:lang w:eastAsia="en-US"/>
    </w:rPr>
  </w:style>
  <w:style w:type="character" w:customStyle="1" w:styleId="apple-converted-space">
    <w:name w:val="apple-converted-space"/>
    <w:basedOn w:val="DefaultParagraphFont"/>
    <w:rsid w:val="00606B57"/>
  </w:style>
  <w:style w:type="paragraph" w:customStyle="1" w:styleId="m3316205161692484965m-351607244184230287m5981442424518457038m2377758073720473742m2612587271607586679gmail-msonormal">
    <w:name w:val="m_3316205161692484965m-351607244184230287m5981442424518457038m2377758073720473742m2612587271607586679gmail-msonormal"/>
    <w:basedOn w:val="Normal"/>
    <w:rsid w:val="00606B57"/>
    <w:pPr>
      <w:spacing w:before="100" w:beforeAutospacing="1" w:after="100" w:afterAutospacing="1"/>
    </w:pPr>
  </w:style>
  <w:style w:type="paragraph" w:styleId="Header">
    <w:name w:val="header"/>
    <w:basedOn w:val="Normal"/>
    <w:link w:val="HeaderChar"/>
    <w:uiPriority w:val="99"/>
    <w:unhideWhenUsed/>
    <w:rsid w:val="00606B57"/>
    <w:pPr>
      <w:tabs>
        <w:tab w:val="center" w:pos="4680"/>
        <w:tab w:val="right" w:pos="9360"/>
      </w:tabs>
    </w:pPr>
    <w:rPr>
      <w:rFonts w:asciiTheme="minorHAnsi" w:eastAsiaTheme="minorEastAsia" w:hAnsiTheme="minorHAnsi" w:cstheme="minorBidi"/>
      <w:lang w:eastAsia="en-US"/>
    </w:rPr>
  </w:style>
  <w:style w:type="character" w:customStyle="1" w:styleId="HeaderChar">
    <w:name w:val="Header Char"/>
    <w:basedOn w:val="DefaultParagraphFont"/>
    <w:link w:val="Header"/>
    <w:uiPriority w:val="99"/>
    <w:rsid w:val="00606B57"/>
    <w:rPr>
      <w:rFonts w:eastAsiaTheme="minorEastAsia"/>
      <w:sz w:val="24"/>
      <w:szCs w:val="24"/>
      <w:lang w:val="en-US"/>
    </w:rPr>
  </w:style>
  <w:style w:type="paragraph" w:styleId="Footer">
    <w:name w:val="footer"/>
    <w:basedOn w:val="Normal"/>
    <w:link w:val="FooterChar"/>
    <w:uiPriority w:val="99"/>
    <w:unhideWhenUsed/>
    <w:rsid w:val="00606B57"/>
    <w:pPr>
      <w:tabs>
        <w:tab w:val="center" w:pos="4680"/>
        <w:tab w:val="right" w:pos="9360"/>
      </w:tabs>
    </w:pPr>
    <w:rPr>
      <w:rFonts w:asciiTheme="minorHAnsi" w:eastAsiaTheme="minorEastAsia" w:hAnsiTheme="minorHAnsi" w:cstheme="minorBidi"/>
      <w:lang w:eastAsia="en-US"/>
    </w:rPr>
  </w:style>
  <w:style w:type="character" w:customStyle="1" w:styleId="FooterChar">
    <w:name w:val="Footer Char"/>
    <w:basedOn w:val="DefaultParagraphFont"/>
    <w:link w:val="Footer"/>
    <w:uiPriority w:val="99"/>
    <w:rsid w:val="00606B57"/>
    <w:rPr>
      <w:rFonts w:eastAsiaTheme="minorEastAsia"/>
      <w:sz w:val="24"/>
      <w:szCs w:val="24"/>
      <w:lang w:val="en-US"/>
    </w:rPr>
  </w:style>
  <w:style w:type="paragraph" w:styleId="ListNumber">
    <w:name w:val="List Number"/>
    <w:basedOn w:val="Normal"/>
    <w:uiPriority w:val="99"/>
    <w:unhideWhenUsed/>
    <w:rsid w:val="00606B57"/>
    <w:pPr>
      <w:numPr>
        <w:numId w:val="6"/>
      </w:numPr>
      <w:contextualSpacing/>
    </w:pPr>
    <w:rPr>
      <w:rFonts w:asciiTheme="minorHAnsi" w:eastAsiaTheme="minorEastAsia" w:hAnsiTheme="minorHAnsi" w:cstheme="minorBidi"/>
      <w:lang w:eastAsia="en-US"/>
    </w:rPr>
  </w:style>
  <w:style w:type="paragraph" w:customStyle="1" w:styleId="gmail-p1">
    <w:name w:val="gmail-p1"/>
    <w:basedOn w:val="Normal"/>
    <w:rsid w:val="00606B57"/>
    <w:pPr>
      <w:spacing w:before="100" w:beforeAutospacing="1" w:after="100" w:afterAutospacing="1"/>
    </w:pPr>
  </w:style>
  <w:style w:type="paragraph" w:customStyle="1" w:styleId="hero-v4-description">
    <w:name w:val="hero-v4-description"/>
    <w:basedOn w:val="Normal"/>
    <w:rsid w:val="00606B57"/>
    <w:pPr>
      <w:spacing w:before="100" w:beforeAutospacing="1" w:after="100" w:afterAutospacing="1"/>
    </w:pPr>
    <w:rPr>
      <w:lang w:val="da-DK" w:eastAsia="da-DK"/>
    </w:rPr>
  </w:style>
  <w:style w:type="character" w:customStyle="1" w:styleId="UnresolvedMention1">
    <w:name w:val="Unresolved Mention1"/>
    <w:basedOn w:val="DefaultParagraphFont"/>
    <w:uiPriority w:val="99"/>
    <w:semiHidden/>
    <w:unhideWhenUsed/>
    <w:rsid w:val="00606B57"/>
    <w:rPr>
      <w:color w:val="605E5C"/>
      <w:shd w:val="clear" w:color="auto" w:fill="E1DFDD"/>
    </w:rPr>
  </w:style>
  <w:style w:type="character" w:customStyle="1" w:styleId="UnresolvedMention2">
    <w:name w:val="Unresolved Mention2"/>
    <w:basedOn w:val="DefaultParagraphFont"/>
    <w:uiPriority w:val="99"/>
    <w:semiHidden/>
    <w:unhideWhenUsed/>
    <w:rsid w:val="0015441C"/>
    <w:rPr>
      <w:color w:val="605E5C"/>
      <w:shd w:val="clear" w:color="auto" w:fill="E1DFDD"/>
    </w:rPr>
  </w:style>
  <w:style w:type="character" w:styleId="FollowedHyperlink">
    <w:name w:val="FollowedHyperlink"/>
    <w:basedOn w:val="DefaultParagraphFont"/>
    <w:uiPriority w:val="99"/>
    <w:semiHidden/>
    <w:unhideWhenUsed/>
    <w:rsid w:val="00962D66"/>
    <w:rPr>
      <w:color w:val="954F72" w:themeColor="followedHyperlink"/>
      <w:u w:val="single"/>
    </w:rPr>
  </w:style>
  <w:style w:type="character" w:customStyle="1" w:styleId="Caption1">
    <w:name w:val="Caption1"/>
    <w:basedOn w:val="DefaultParagraphFont"/>
    <w:rsid w:val="003F2B00"/>
  </w:style>
  <w:style w:type="character" w:customStyle="1" w:styleId="Heading1Char">
    <w:name w:val="Heading 1 Char"/>
    <w:basedOn w:val="DefaultParagraphFont"/>
    <w:link w:val="Heading1"/>
    <w:uiPriority w:val="9"/>
    <w:rsid w:val="002C18D5"/>
    <w:rPr>
      <w:rFonts w:asciiTheme="majorHAnsi" w:eastAsiaTheme="majorEastAsia" w:hAnsiTheme="majorHAnsi" w:cstheme="majorBidi"/>
      <w:color w:val="2E74B5" w:themeColor="accent1" w:themeShade="BF"/>
      <w:sz w:val="32"/>
      <w:szCs w:val="32"/>
      <w:lang w:val="en-US" w:eastAsia="zh-CN"/>
    </w:rPr>
  </w:style>
  <w:style w:type="character" w:customStyle="1" w:styleId="nlmarticle-title">
    <w:name w:val="nlm_article-title"/>
    <w:basedOn w:val="DefaultParagraphFont"/>
    <w:rsid w:val="002C18D5"/>
  </w:style>
  <w:style w:type="character" w:customStyle="1" w:styleId="contribdegrees">
    <w:name w:val="contribdegrees"/>
    <w:basedOn w:val="DefaultParagraphFont"/>
    <w:rsid w:val="002C18D5"/>
  </w:style>
  <w:style w:type="paragraph" w:customStyle="1" w:styleId="downloadcitations">
    <w:name w:val="downloadcitations"/>
    <w:basedOn w:val="Normal"/>
    <w:rsid w:val="002C18D5"/>
    <w:pPr>
      <w:spacing w:before="100" w:beforeAutospacing="1" w:after="100" w:afterAutospacing="1"/>
    </w:pPr>
  </w:style>
  <w:style w:type="paragraph" w:customStyle="1" w:styleId="dx-doi">
    <w:name w:val="dx-doi"/>
    <w:basedOn w:val="Normal"/>
    <w:rsid w:val="002C18D5"/>
    <w:pPr>
      <w:spacing w:before="100" w:beforeAutospacing="1" w:after="100" w:afterAutospacing="1"/>
    </w:pPr>
  </w:style>
  <w:style w:type="paragraph" w:customStyle="1" w:styleId="cross-mark">
    <w:name w:val="cross-mark"/>
    <w:basedOn w:val="Normal"/>
    <w:rsid w:val="002C18D5"/>
    <w:pPr>
      <w:spacing w:before="100" w:beforeAutospacing="1" w:after="100" w:afterAutospacing="1"/>
    </w:pPr>
  </w:style>
  <w:style w:type="paragraph" w:customStyle="1" w:styleId="active">
    <w:name w:val="active"/>
    <w:basedOn w:val="Normal"/>
    <w:rsid w:val="002C18D5"/>
    <w:pPr>
      <w:spacing w:before="100" w:beforeAutospacing="1" w:after="100" w:afterAutospacing="1"/>
    </w:pPr>
  </w:style>
  <w:style w:type="paragraph" w:customStyle="1" w:styleId="citedbytab">
    <w:name w:val="citedbytab"/>
    <w:basedOn w:val="Normal"/>
    <w:rsid w:val="002C18D5"/>
    <w:pPr>
      <w:spacing w:before="100" w:beforeAutospacing="1" w:after="100" w:afterAutospacing="1"/>
    </w:pPr>
  </w:style>
  <w:style w:type="paragraph" w:customStyle="1" w:styleId="off-screen">
    <w:name w:val="off-screen"/>
    <w:basedOn w:val="Normal"/>
    <w:rsid w:val="002C18D5"/>
    <w:pPr>
      <w:spacing w:before="100" w:beforeAutospacing="1" w:after="100" w:afterAutospacing="1"/>
    </w:pPr>
  </w:style>
  <w:style w:type="paragraph" w:customStyle="1" w:styleId="metrics-tab">
    <w:name w:val="metrics-tab"/>
    <w:basedOn w:val="Normal"/>
    <w:rsid w:val="002C18D5"/>
    <w:pPr>
      <w:spacing w:before="100" w:beforeAutospacing="1" w:after="100" w:afterAutospacing="1"/>
    </w:pPr>
  </w:style>
  <w:style w:type="paragraph" w:customStyle="1" w:styleId="permissions-tab">
    <w:name w:val="permissions-tab"/>
    <w:basedOn w:val="Normal"/>
    <w:rsid w:val="002C18D5"/>
    <w:pPr>
      <w:spacing w:before="100" w:beforeAutospacing="1" w:after="100" w:afterAutospacing="1"/>
    </w:pPr>
  </w:style>
  <w:style w:type="character" w:customStyle="1" w:styleId="comma">
    <w:name w:val="comma"/>
    <w:basedOn w:val="DefaultParagraphFont"/>
    <w:rsid w:val="002C18D5"/>
  </w:style>
  <w:style w:type="paragraph" w:customStyle="1" w:styleId="Default">
    <w:name w:val="Default"/>
    <w:rsid w:val="00670105"/>
    <w:pPr>
      <w:autoSpaceDE w:val="0"/>
      <w:autoSpaceDN w:val="0"/>
      <w:adjustRightInd w:val="0"/>
      <w:spacing w:after="0" w:line="240" w:lineRule="auto"/>
    </w:pPr>
    <w:rPr>
      <w:rFonts w:ascii="Helvetica" w:hAnsi="Helvetica" w:cs="Helvetica"/>
      <w:color w:val="000000"/>
      <w:sz w:val="24"/>
      <w:szCs w:val="24"/>
      <w:lang w:val="en-US"/>
    </w:rPr>
  </w:style>
  <w:style w:type="character" w:customStyle="1" w:styleId="UnresolvedMention3">
    <w:name w:val="Unresolved Mention3"/>
    <w:basedOn w:val="DefaultParagraphFont"/>
    <w:uiPriority w:val="99"/>
    <w:semiHidden/>
    <w:unhideWhenUsed/>
    <w:rsid w:val="004B0D23"/>
    <w:rPr>
      <w:color w:val="605E5C"/>
      <w:shd w:val="clear" w:color="auto" w:fill="E1DFDD"/>
    </w:rPr>
  </w:style>
  <w:style w:type="character" w:customStyle="1" w:styleId="UnresolvedMention4">
    <w:name w:val="Unresolved Mention4"/>
    <w:basedOn w:val="DefaultParagraphFont"/>
    <w:uiPriority w:val="99"/>
    <w:semiHidden/>
    <w:unhideWhenUsed/>
    <w:rsid w:val="005B621F"/>
    <w:rPr>
      <w:color w:val="605E5C"/>
      <w:shd w:val="clear" w:color="auto" w:fill="E1DFDD"/>
    </w:rPr>
  </w:style>
  <w:style w:type="paragraph" w:styleId="Revision">
    <w:name w:val="Revision"/>
    <w:hidden/>
    <w:uiPriority w:val="99"/>
    <w:semiHidden/>
    <w:rsid w:val="00157A25"/>
    <w:pPr>
      <w:spacing w:after="0" w:line="240" w:lineRule="auto"/>
    </w:pPr>
    <w:rPr>
      <w:rFonts w:ascii="Times New Roman" w:eastAsia="Times New Roman" w:hAnsi="Times New Roman" w:cs="Times New Roman"/>
      <w:sz w:val="24"/>
      <w:szCs w:val="24"/>
      <w:lang w:val="en-US" w:eastAsia="zh-CN"/>
    </w:rPr>
  </w:style>
  <w:style w:type="character" w:customStyle="1" w:styleId="UnresolvedMention5">
    <w:name w:val="Unresolved Mention5"/>
    <w:basedOn w:val="DefaultParagraphFont"/>
    <w:uiPriority w:val="99"/>
    <w:semiHidden/>
    <w:unhideWhenUsed/>
    <w:rsid w:val="002232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514716">
      <w:bodyDiv w:val="1"/>
      <w:marLeft w:val="0"/>
      <w:marRight w:val="0"/>
      <w:marTop w:val="0"/>
      <w:marBottom w:val="0"/>
      <w:divBdr>
        <w:top w:val="none" w:sz="0" w:space="0" w:color="auto"/>
        <w:left w:val="none" w:sz="0" w:space="0" w:color="auto"/>
        <w:bottom w:val="none" w:sz="0" w:space="0" w:color="auto"/>
        <w:right w:val="none" w:sz="0" w:space="0" w:color="auto"/>
      </w:divBdr>
    </w:div>
    <w:div w:id="284392795">
      <w:bodyDiv w:val="1"/>
      <w:marLeft w:val="0"/>
      <w:marRight w:val="0"/>
      <w:marTop w:val="0"/>
      <w:marBottom w:val="0"/>
      <w:divBdr>
        <w:top w:val="none" w:sz="0" w:space="0" w:color="auto"/>
        <w:left w:val="none" w:sz="0" w:space="0" w:color="auto"/>
        <w:bottom w:val="none" w:sz="0" w:space="0" w:color="auto"/>
        <w:right w:val="none" w:sz="0" w:space="0" w:color="auto"/>
      </w:divBdr>
      <w:divsChild>
        <w:div w:id="1748768392">
          <w:marLeft w:val="0"/>
          <w:marRight w:val="0"/>
          <w:marTop w:val="0"/>
          <w:marBottom w:val="0"/>
          <w:divBdr>
            <w:top w:val="none" w:sz="0" w:space="0" w:color="auto"/>
            <w:left w:val="none" w:sz="0" w:space="0" w:color="auto"/>
            <w:bottom w:val="none" w:sz="0" w:space="0" w:color="auto"/>
            <w:right w:val="none" w:sz="0" w:space="0" w:color="auto"/>
          </w:divBdr>
          <w:divsChild>
            <w:div w:id="2106027679">
              <w:marLeft w:val="0"/>
              <w:marRight w:val="0"/>
              <w:marTop w:val="0"/>
              <w:marBottom w:val="0"/>
              <w:divBdr>
                <w:top w:val="none" w:sz="0" w:space="0" w:color="auto"/>
                <w:left w:val="none" w:sz="0" w:space="0" w:color="auto"/>
                <w:bottom w:val="none" w:sz="0" w:space="0" w:color="auto"/>
                <w:right w:val="none" w:sz="0" w:space="0" w:color="auto"/>
              </w:divBdr>
              <w:divsChild>
                <w:div w:id="1705129701">
                  <w:marLeft w:val="0"/>
                  <w:marRight w:val="0"/>
                  <w:marTop w:val="0"/>
                  <w:marBottom w:val="0"/>
                  <w:divBdr>
                    <w:top w:val="none" w:sz="0" w:space="0" w:color="auto"/>
                    <w:left w:val="none" w:sz="0" w:space="0" w:color="auto"/>
                    <w:bottom w:val="none" w:sz="0" w:space="0" w:color="auto"/>
                    <w:right w:val="none" w:sz="0" w:space="0" w:color="auto"/>
                  </w:divBdr>
                  <w:divsChild>
                    <w:div w:id="1871070966">
                      <w:marLeft w:val="91"/>
                      <w:marRight w:val="91"/>
                      <w:marTop w:val="0"/>
                      <w:marBottom w:val="0"/>
                      <w:divBdr>
                        <w:top w:val="none" w:sz="0" w:space="0" w:color="auto"/>
                        <w:left w:val="none" w:sz="0" w:space="0" w:color="auto"/>
                        <w:bottom w:val="none" w:sz="0" w:space="0" w:color="auto"/>
                        <w:right w:val="none" w:sz="0" w:space="0" w:color="auto"/>
                      </w:divBdr>
                      <w:divsChild>
                        <w:div w:id="1748840534">
                          <w:marLeft w:val="0"/>
                          <w:marRight w:val="0"/>
                          <w:marTop w:val="0"/>
                          <w:marBottom w:val="0"/>
                          <w:divBdr>
                            <w:top w:val="none" w:sz="0" w:space="0" w:color="auto"/>
                            <w:left w:val="none" w:sz="0" w:space="0" w:color="auto"/>
                            <w:bottom w:val="none" w:sz="0" w:space="0" w:color="auto"/>
                            <w:right w:val="none" w:sz="0" w:space="0" w:color="auto"/>
                          </w:divBdr>
                          <w:divsChild>
                            <w:div w:id="641810138">
                              <w:marLeft w:val="0"/>
                              <w:marRight w:val="0"/>
                              <w:marTop w:val="0"/>
                              <w:marBottom w:val="0"/>
                              <w:divBdr>
                                <w:top w:val="none" w:sz="0" w:space="0" w:color="auto"/>
                                <w:left w:val="none" w:sz="0" w:space="0" w:color="auto"/>
                                <w:bottom w:val="none" w:sz="0" w:space="0" w:color="auto"/>
                                <w:right w:val="none" w:sz="0" w:space="0" w:color="auto"/>
                              </w:divBdr>
                              <w:divsChild>
                                <w:div w:id="601303554">
                                  <w:marLeft w:val="0"/>
                                  <w:marRight w:val="0"/>
                                  <w:marTop w:val="0"/>
                                  <w:marBottom w:val="0"/>
                                  <w:divBdr>
                                    <w:top w:val="none" w:sz="0" w:space="0" w:color="auto"/>
                                    <w:left w:val="none" w:sz="0" w:space="0" w:color="auto"/>
                                    <w:bottom w:val="none" w:sz="0" w:space="0" w:color="auto"/>
                                    <w:right w:val="none" w:sz="0" w:space="0" w:color="auto"/>
                                  </w:divBdr>
                                  <w:divsChild>
                                    <w:div w:id="1063985459">
                                      <w:marLeft w:val="0"/>
                                      <w:marRight w:val="0"/>
                                      <w:marTop w:val="0"/>
                                      <w:marBottom w:val="0"/>
                                      <w:divBdr>
                                        <w:top w:val="none" w:sz="0" w:space="0" w:color="auto"/>
                                        <w:left w:val="none" w:sz="0" w:space="0" w:color="auto"/>
                                        <w:bottom w:val="none" w:sz="0" w:space="0" w:color="auto"/>
                                        <w:right w:val="none" w:sz="0" w:space="0" w:color="auto"/>
                                      </w:divBdr>
                                      <w:divsChild>
                                        <w:div w:id="182018637">
                                          <w:marLeft w:val="0"/>
                                          <w:marRight w:val="0"/>
                                          <w:marTop w:val="0"/>
                                          <w:marBottom w:val="0"/>
                                          <w:divBdr>
                                            <w:top w:val="none" w:sz="0" w:space="0" w:color="auto"/>
                                            <w:left w:val="none" w:sz="0" w:space="0" w:color="auto"/>
                                            <w:bottom w:val="none" w:sz="0" w:space="0" w:color="auto"/>
                                            <w:right w:val="none" w:sz="0" w:space="0" w:color="auto"/>
                                          </w:divBdr>
                                          <w:divsChild>
                                            <w:div w:id="2073843995">
                                              <w:marLeft w:val="0"/>
                                              <w:marRight w:val="0"/>
                                              <w:marTop w:val="0"/>
                                              <w:marBottom w:val="0"/>
                                              <w:divBdr>
                                                <w:top w:val="none" w:sz="0" w:space="0" w:color="auto"/>
                                                <w:left w:val="none" w:sz="0" w:space="0" w:color="auto"/>
                                                <w:bottom w:val="none" w:sz="0" w:space="0" w:color="auto"/>
                                                <w:right w:val="none" w:sz="0" w:space="0" w:color="auto"/>
                                              </w:divBdr>
                                              <w:divsChild>
                                                <w:div w:id="798498257">
                                                  <w:marLeft w:val="0"/>
                                                  <w:marRight w:val="0"/>
                                                  <w:marTop w:val="0"/>
                                                  <w:marBottom w:val="0"/>
                                                  <w:divBdr>
                                                    <w:top w:val="none" w:sz="0" w:space="0" w:color="auto"/>
                                                    <w:left w:val="none" w:sz="0" w:space="0" w:color="auto"/>
                                                    <w:bottom w:val="none" w:sz="0" w:space="0" w:color="auto"/>
                                                    <w:right w:val="none" w:sz="0" w:space="0" w:color="auto"/>
                                                  </w:divBdr>
                                                  <w:divsChild>
                                                    <w:div w:id="2032145610">
                                                      <w:marLeft w:val="0"/>
                                                      <w:marRight w:val="0"/>
                                                      <w:marTop w:val="0"/>
                                                      <w:marBottom w:val="0"/>
                                                      <w:divBdr>
                                                        <w:top w:val="none" w:sz="0" w:space="0" w:color="auto"/>
                                                        <w:left w:val="none" w:sz="0" w:space="0" w:color="auto"/>
                                                        <w:bottom w:val="none" w:sz="0" w:space="0" w:color="auto"/>
                                                        <w:right w:val="none" w:sz="0" w:space="0" w:color="auto"/>
                                                      </w:divBdr>
                                                      <w:divsChild>
                                                        <w:div w:id="1220246977">
                                                          <w:marLeft w:val="0"/>
                                                          <w:marRight w:val="0"/>
                                                          <w:marTop w:val="0"/>
                                                          <w:marBottom w:val="0"/>
                                                          <w:divBdr>
                                                            <w:top w:val="none" w:sz="0" w:space="0" w:color="auto"/>
                                                            <w:left w:val="none" w:sz="0" w:space="0" w:color="auto"/>
                                                            <w:bottom w:val="none" w:sz="0" w:space="0" w:color="auto"/>
                                                            <w:right w:val="none" w:sz="0" w:space="0" w:color="auto"/>
                                                          </w:divBdr>
                                                          <w:divsChild>
                                                            <w:div w:id="1619213236">
                                                              <w:marLeft w:val="0"/>
                                                              <w:marRight w:val="0"/>
                                                              <w:marTop w:val="0"/>
                                                              <w:marBottom w:val="0"/>
                                                              <w:divBdr>
                                                                <w:top w:val="none" w:sz="0" w:space="0" w:color="auto"/>
                                                                <w:left w:val="none" w:sz="0" w:space="0" w:color="auto"/>
                                                                <w:bottom w:val="none" w:sz="0" w:space="0" w:color="auto"/>
                                                                <w:right w:val="none" w:sz="0" w:space="0" w:color="auto"/>
                                                              </w:divBdr>
                                                            </w:div>
                                                            <w:div w:id="1637760690">
                                                              <w:marLeft w:val="0"/>
                                                              <w:marRight w:val="0"/>
                                                              <w:marTop w:val="0"/>
                                                              <w:marBottom w:val="0"/>
                                                              <w:divBdr>
                                                                <w:top w:val="none" w:sz="0" w:space="0" w:color="auto"/>
                                                                <w:left w:val="none" w:sz="0" w:space="0" w:color="auto"/>
                                                                <w:bottom w:val="none" w:sz="0" w:space="0" w:color="auto"/>
                                                                <w:right w:val="none" w:sz="0" w:space="0" w:color="auto"/>
                                                              </w:divBdr>
                                                              <w:divsChild>
                                                                <w:div w:id="1365446546">
                                                                  <w:marLeft w:val="0"/>
                                                                  <w:marRight w:val="0"/>
                                                                  <w:marTop w:val="0"/>
                                                                  <w:marBottom w:val="0"/>
                                                                  <w:divBdr>
                                                                    <w:top w:val="none" w:sz="0" w:space="0" w:color="auto"/>
                                                                    <w:left w:val="none" w:sz="0" w:space="0" w:color="auto"/>
                                                                    <w:bottom w:val="none" w:sz="0" w:space="0" w:color="auto"/>
                                                                    <w:right w:val="none" w:sz="0" w:space="0" w:color="auto"/>
                                                                  </w:divBdr>
                                                                  <w:divsChild>
                                                                    <w:div w:id="31518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491766">
                                                      <w:marLeft w:val="0"/>
                                                      <w:marRight w:val="0"/>
                                                      <w:marTop w:val="0"/>
                                                      <w:marBottom w:val="0"/>
                                                      <w:divBdr>
                                                        <w:top w:val="none" w:sz="0" w:space="0" w:color="auto"/>
                                                        <w:left w:val="none" w:sz="0" w:space="0" w:color="auto"/>
                                                        <w:bottom w:val="none" w:sz="0" w:space="0" w:color="auto"/>
                                                        <w:right w:val="none" w:sz="0" w:space="0" w:color="auto"/>
                                                      </w:divBdr>
                                                      <w:divsChild>
                                                        <w:div w:id="269823937">
                                                          <w:marLeft w:val="0"/>
                                                          <w:marRight w:val="0"/>
                                                          <w:marTop w:val="0"/>
                                                          <w:marBottom w:val="0"/>
                                                          <w:divBdr>
                                                            <w:top w:val="none" w:sz="0" w:space="0" w:color="auto"/>
                                                            <w:left w:val="none" w:sz="0" w:space="0" w:color="auto"/>
                                                            <w:bottom w:val="none" w:sz="0" w:space="0" w:color="auto"/>
                                                            <w:right w:val="none" w:sz="0" w:space="0" w:color="auto"/>
                                                          </w:divBdr>
                                                          <w:divsChild>
                                                            <w:div w:id="1661618555">
                                                              <w:marLeft w:val="0"/>
                                                              <w:marRight w:val="0"/>
                                                              <w:marTop w:val="0"/>
                                                              <w:marBottom w:val="0"/>
                                                              <w:divBdr>
                                                                <w:top w:val="none" w:sz="0" w:space="0" w:color="auto"/>
                                                                <w:left w:val="none" w:sz="0" w:space="0" w:color="auto"/>
                                                                <w:bottom w:val="none" w:sz="0" w:space="0" w:color="auto"/>
                                                                <w:right w:val="none" w:sz="0" w:space="0" w:color="auto"/>
                                                              </w:divBdr>
                                                              <w:divsChild>
                                                                <w:div w:id="60164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8684928">
                              <w:marLeft w:val="0"/>
                              <w:marRight w:val="0"/>
                              <w:marTop w:val="0"/>
                              <w:marBottom w:val="0"/>
                              <w:divBdr>
                                <w:top w:val="none" w:sz="0" w:space="0" w:color="auto"/>
                                <w:left w:val="none" w:sz="0" w:space="0" w:color="auto"/>
                                <w:bottom w:val="none" w:sz="0" w:space="0" w:color="auto"/>
                                <w:right w:val="none" w:sz="0" w:space="0" w:color="auto"/>
                              </w:divBdr>
                              <w:divsChild>
                                <w:div w:id="147600632">
                                  <w:marLeft w:val="0"/>
                                  <w:marRight w:val="0"/>
                                  <w:marTop w:val="0"/>
                                  <w:marBottom w:val="0"/>
                                  <w:divBdr>
                                    <w:top w:val="none" w:sz="0" w:space="0" w:color="auto"/>
                                    <w:left w:val="none" w:sz="0" w:space="0" w:color="auto"/>
                                    <w:bottom w:val="none" w:sz="0" w:space="0" w:color="auto"/>
                                    <w:right w:val="none" w:sz="0" w:space="0" w:color="auto"/>
                                  </w:divBdr>
                                  <w:divsChild>
                                    <w:div w:id="108013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217498">
          <w:marLeft w:val="105"/>
          <w:marRight w:val="105"/>
          <w:marTop w:val="105"/>
          <w:marBottom w:val="105"/>
          <w:divBdr>
            <w:top w:val="none" w:sz="0" w:space="0" w:color="auto"/>
            <w:left w:val="none" w:sz="0" w:space="0" w:color="auto"/>
            <w:bottom w:val="none" w:sz="0" w:space="0" w:color="auto"/>
            <w:right w:val="none" w:sz="0" w:space="0" w:color="auto"/>
          </w:divBdr>
          <w:divsChild>
            <w:div w:id="1680044189">
              <w:marLeft w:val="0"/>
              <w:marRight w:val="0"/>
              <w:marTop w:val="0"/>
              <w:marBottom w:val="0"/>
              <w:divBdr>
                <w:top w:val="none" w:sz="0" w:space="0" w:color="auto"/>
                <w:left w:val="none" w:sz="0" w:space="0" w:color="auto"/>
                <w:bottom w:val="none" w:sz="0" w:space="0" w:color="auto"/>
                <w:right w:val="none" w:sz="0" w:space="0" w:color="auto"/>
              </w:divBdr>
              <w:divsChild>
                <w:div w:id="751393234">
                  <w:marLeft w:val="0"/>
                  <w:marRight w:val="0"/>
                  <w:marTop w:val="0"/>
                  <w:marBottom w:val="0"/>
                  <w:divBdr>
                    <w:top w:val="none" w:sz="0" w:space="0" w:color="auto"/>
                    <w:left w:val="none" w:sz="0" w:space="0" w:color="auto"/>
                    <w:bottom w:val="none" w:sz="0" w:space="0" w:color="auto"/>
                    <w:right w:val="none" w:sz="0" w:space="0" w:color="auto"/>
                  </w:divBdr>
                  <w:divsChild>
                    <w:div w:id="526915834">
                      <w:marLeft w:val="0"/>
                      <w:marRight w:val="0"/>
                      <w:marTop w:val="0"/>
                      <w:marBottom w:val="0"/>
                      <w:divBdr>
                        <w:top w:val="none" w:sz="0" w:space="0" w:color="auto"/>
                        <w:left w:val="none" w:sz="0" w:space="0" w:color="auto"/>
                        <w:bottom w:val="none" w:sz="0" w:space="0" w:color="auto"/>
                        <w:right w:val="none" w:sz="0" w:space="0" w:color="auto"/>
                      </w:divBdr>
                      <w:divsChild>
                        <w:div w:id="826017584">
                          <w:marLeft w:val="91"/>
                          <w:marRight w:val="91"/>
                          <w:marTop w:val="0"/>
                          <w:marBottom w:val="0"/>
                          <w:divBdr>
                            <w:top w:val="none" w:sz="0" w:space="0" w:color="auto"/>
                            <w:left w:val="none" w:sz="0" w:space="0" w:color="auto"/>
                            <w:bottom w:val="none" w:sz="0" w:space="0" w:color="auto"/>
                            <w:right w:val="none" w:sz="0" w:space="0" w:color="auto"/>
                          </w:divBdr>
                          <w:divsChild>
                            <w:div w:id="294877087">
                              <w:marLeft w:val="0"/>
                              <w:marRight w:val="0"/>
                              <w:marTop w:val="0"/>
                              <w:marBottom w:val="0"/>
                              <w:divBdr>
                                <w:top w:val="none" w:sz="0" w:space="0" w:color="auto"/>
                                <w:left w:val="none" w:sz="0" w:space="0" w:color="auto"/>
                                <w:bottom w:val="none" w:sz="0" w:space="0" w:color="auto"/>
                                <w:right w:val="none" w:sz="0" w:space="0" w:color="auto"/>
                              </w:divBdr>
                              <w:divsChild>
                                <w:div w:id="1414932611">
                                  <w:marLeft w:val="0"/>
                                  <w:marRight w:val="0"/>
                                  <w:marTop w:val="0"/>
                                  <w:marBottom w:val="0"/>
                                  <w:divBdr>
                                    <w:top w:val="none" w:sz="0" w:space="0" w:color="auto"/>
                                    <w:left w:val="none" w:sz="0" w:space="0" w:color="auto"/>
                                    <w:bottom w:val="none" w:sz="0" w:space="0" w:color="auto"/>
                                    <w:right w:val="none" w:sz="0" w:space="0" w:color="auto"/>
                                  </w:divBdr>
                                  <w:divsChild>
                                    <w:div w:id="1556353091">
                                      <w:marLeft w:val="0"/>
                                      <w:marRight w:val="0"/>
                                      <w:marTop w:val="0"/>
                                      <w:marBottom w:val="0"/>
                                      <w:divBdr>
                                        <w:top w:val="none" w:sz="0" w:space="0" w:color="auto"/>
                                        <w:left w:val="none" w:sz="0" w:space="0" w:color="auto"/>
                                        <w:bottom w:val="none" w:sz="0" w:space="0" w:color="auto"/>
                                        <w:right w:val="none" w:sz="0" w:space="0" w:color="auto"/>
                                      </w:divBdr>
                                    </w:div>
                                  </w:divsChild>
                                </w:div>
                                <w:div w:id="779908962">
                                  <w:marLeft w:val="0"/>
                                  <w:marRight w:val="0"/>
                                  <w:marTop w:val="0"/>
                                  <w:marBottom w:val="0"/>
                                  <w:divBdr>
                                    <w:top w:val="none" w:sz="0" w:space="0" w:color="auto"/>
                                    <w:left w:val="none" w:sz="0" w:space="0" w:color="auto"/>
                                    <w:bottom w:val="none" w:sz="0" w:space="0" w:color="auto"/>
                                    <w:right w:val="none" w:sz="0" w:space="0" w:color="auto"/>
                                  </w:divBdr>
                                  <w:divsChild>
                                    <w:div w:id="1447235780">
                                      <w:marLeft w:val="0"/>
                                      <w:marRight w:val="0"/>
                                      <w:marTop w:val="0"/>
                                      <w:marBottom w:val="0"/>
                                      <w:divBdr>
                                        <w:top w:val="none" w:sz="0" w:space="0" w:color="auto"/>
                                        <w:left w:val="none" w:sz="0" w:space="0" w:color="auto"/>
                                        <w:bottom w:val="none" w:sz="0" w:space="0" w:color="auto"/>
                                        <w:right w:val="none" w:sz="0" w:space="0" w:color="auto"/>
                                      </w:divBdr>
                                      <w:divsChild>
                                        <w:div w:id="107747869">
                                          <w:marLeft w:val="0"/>
                                          <w:marRight w:val="0"/>
                                          <w:marTop w:val="0"/>
                                          <w:marBottom w:val="0"/>
                                          <w:divBdr>
                                            <w:top w:val="none" w:sz="0" w:space="0" w:color="auto"/>
                                            <w:left w:val="none" w:sz="0" w:space="0" w:color="auto"/>
                                            <w:bottom w:val="none" w:sz="0" w:space="0" w:color="auto"/>
                                            <w:right w:val="none" w:sz="0" w:space="0" w:color="auto"/>
                                          </w:divBdr>
                                          <w:divsChild>
                                            <w:div w:id="909148009">
                                              <w:marLeft w:val="0"/>
                                              <w:marRight w:val="0"/>
                                              <w:marTop w:val="0"/>
                                              <w:marBottom w:val="0"/>
                                              <w:divBdr>
                                                <w:top w:val="none" w:sz="0" w:space="0" w:color="auto"/>
                                                <w:left w:val="none" w:sz="0" w:space="0" w:color="auto"/>
                                                <w:bottom w:val="none" w:sz="0" w:space="0" w:color="auto"/>
                                                <w:right w:val="none" w:sz="0" w:space="0" w:color="auto"/>
                                              </w:divBdr>
                                              <w:divsChild>
                                                <w:div w:id="119223861">
                                                  <w:marLeft w:val="0"/>
                                                  <w:marRight w:val="0"/>
                                                  <w:marTop w:val="0"/>
                                                  <w:marBottom w:val="0"/>
                                                  <w:divBdr>
                                                    <w:top w:val="none" w:sz="0" w:space="0" w:color="auto"/>
                                                    <w:left w:val="none" w:sz="0" w:space="0" w:color="auto"/>
                                                    <w:bottom w:val="none" w:sz="0" w:space="0" w:color="auto"/>
                                                    <w:right w:val="none" w:sz="0" w:space="0" w:color="auto"/>
                                                  </w:divBdr>
                                                  <w:divsChild>
                                                    <w:div w:id="1242105236">
                                                      <w:marLeft w:val="0"/>
                                                      <w:marRight w:val="0"/>
                                                      <w:marTop w:val="0"/>
                                                      <w:marBottom w:val="0"/>
                                                      <w:divBdr>
                                                        <w:top w:val="single" w:sz="6" w:space="1" w:color="9B9B9B"/>
                                                        <w:left w:val="single" w:sz="6" w:space="0" w:color="D5D5D5"/>
                                                        <w:bottom w:val="single" w:sz="6" w:space="2" w:color="E8E8E8"/>
                                                        <w:right w:val="single" w:sz="6" w:space="0" w:color="D5D5D5"/>
                                                      </w:divBdr>
                                                    </w:div>
                                                  </w:divsChild>
                                                </w:div>
                                              </w:divsChild>
                                            </w:div>
                                          </w:divsChild>
                                        </w:div>
                                      </w:divsChild>
                                    </w:div>
                                  </w:divsChild>
                                </w:div>
                              </w:divsChild>
                            </w:div>
                          </w:divsChild>
                        </w:div>
                        <w:div w:id="1720396794">
                          <w:marLeft w:val="91"/>
                          <w:marRight w:val="91"/>
                          <w:marTop w:val="0"/>
                          <w:marBottom w:val="0"/>
                          <w:divBdr>
                            <w:top w:val="none" w:sz="0" w:space="0" w:color="auto"/>
                            <w:left w:val="none" w:sz="0" w:space="0" w:color="auto"/>
                            <w:bottom w:val="none" w:sz="0" w:space="0" w:color="auto"/>
                            <w:right w:val="none" w:sz="0" w:space="0" w:color="auto"/>
                          </w:divBdr>
                          <w:divsChild>
                            <w:div w:id="163471883">
                              <w:marLeft w:val="0"/>
                              <w:marRight w:val="0"/>
                              <w:marTop w:val="0"/>
                              <w:marBottom w:val="0"/>
                              <w:divBdr>
                                <w:top w:val="none" w:sz="0" w:space="0" w:color="auto"/>
                                <w:left w:val="none" w:sz="0" w:space="0" w:color="auto"/>
                                <w:bottom w:val="none" w:sz="0" w:space="0" w:color="auto"/>
                                <w:right w:val="none" w:sz="0" w:space="0" w:color="auto"/>
                              </w:divBdr>
                              <w:divsChild>
                                <w:div w:id="584731096">
                                  <w:marLeft w:val="0"/>
                                  <w:marRight w:val="0"/>
                                  <w:marTop w:val="0"/>
                                  <w:marBottom w:val="450"/>
                                  <w:divBdr>
                                    <w:top w:val="none" w:sz="0" w:space="0" w:color="auto"/>
                                    <w:left w:val="none" w:sz="0" w:space="0" w:color="auto"/>
                                    <w:bottom w:val="none" w:sz="0" w:space="0" w:color="auto"/>
                                    <w:right w:val="none" w:sz="0" w:space="0" w:color="auto"/>
                                  </w:divBdr>
                                  <w:divsChild>
                                    <w:div w:id="53705040">
                                      <w:marLeft w:val="0"/>
                                      <w:marRight w:val="0"/>
                                      <w:marTop w:val="0"/>
                                      <w:marBottom w:val="0"/>
                                      <w:divBdr>
                                        <w:top w:val="none" w:sz="0" w:space="0" w:color="auto"/>
                                        <w:left w:val="none" w:sz="0" w:space="0" w:color="auto"/>
                                        <w:bottom w:val="none" w:sz="0" w:space="0" w:color="auto"/>
                                        <w:right w:val="none" w:sz="0" w:space="0" w:color="auto"/>
                                      </w:divBdr>
                                      <w:divsChild>
                                        <w:div w:id="1004939200">
                                          <w:marLeft w:val="0"/>
                                          <w:marRight w:val="0"/>
                                          <w:marTop w:val="0"/>
                                          <w:marBottom w:val="0"/>
                                          <w:divBdr>
                                            <w:top w:val="none" w:sz="0" w:space="0" w:color="auto"/>
                                            <w:left w:val="none" w:sz="0" w:space="0" w:color="auto"/>
                                            <w:bottom w:val="none" w:sz="0" w:space="0" w:color="auto"/>
                                            <w:right w:val="none" w:sz="0" w:space="0" w:color="auto"/>
                                          </w:divBdr>
                                          <w:divsChild>
                                            <w:div w:id="1592659860">
                                              <w:marLeft w:val="0"/>
                                              <w:marRight w:val="0"/>
                                              <w:marTop w:val="0"/>
                                              <w:marBottom w:val="0"/>
                                              <w:divBdr>
                                                <w:top w:val="none" w:sz="0" w:space="0" w:color="auto"/>
                                                <w:left w:val="none" w:sz="0" w:space="0" w:color="auto"/>
                                                <w:bottom w:val="none" w:sz="0" w:space="0" w:color="auto"/>
                                                <w:right w:val="none" w:sz="0" w:space="0" w:color="auto"/>
                                              </w:divBdr>
                                              <w:divsChild>
                                                <w:div w:id="1176530260">
                                                  <w:marLeft w:val="0"/>
                                                  <w:marRight w:val="0"/>
                                                  <w:marTop w:val="0"/>
                                                  <w:marBottom w:val="0"/>
                                                  <w:divBdr>
                                                    <w:top w:val="none" w:sz="0" w:space="0" w:color="auto"/>
                                                    <w:left w:val="none" w:sz="0" w:space="0" w:color="auto"/>
                                                    <w:bottom w:val="none" w:sz="0" w:space="0" w:color="auto"/>
                                                    <w:right w:val="none" w:sz="0" w:space="0" w:color="auto"/>
                                                  </w:divBdr>
                                                  <w:divsChild>
                                                    <w:div w:id="1256590689">
                                                      <w:marLeft w:val="0"/>
                                                      <w:marRight w:val="0"/>
                                                      <w:marTop w:val="0"/>
                                                      <w:marBottom w:val="0"/>
                                                      <w:divBdr>
                                                        <w:top w:val="none" w:sz="0" w:space="0" w:color="auto"/>
                                                        <w:left w:val="none" w:sz="0" w:space="0" w:color="auto"/>
                                                        <w:bottom w:val="none" w:sz="0" w:space="0" w:color="auto"/>
                                                        <w:right w:val="none" w:sz="0" w:space="0" w:color="auto"/>
                                                      </w:divBdr>
                                                      <w:divsChild>
                                                        <w:div w:id="1188445025">
                                                          <w:marLeft w:val="0"/>
                                                          <w:marRight w:val="0"/>
                                                          <w:marTop w:val="0"/>
                                                          <w:marBottom w:val="0"/>
                                                          <w:divBdr>
                                                            <w:top w:val="none" w:sz="0" w:space="0" w:color="auto"/>
                                                            <w:left w:val="none" w:sz="0" w:space="0" w:color="auto"/>
                                                            <w:bottom w:val="none" w:sz="0" w:space="0" w:color="auto"/>
                                                            <w:right w:val="none" w:sz="0" w:space="0" w:color="auto"/>
                                                          </w:divBdr>
                                                          <w:divsChild>
                                                            <w:div w:id="910235319">
                                                              <w:marLeft w:val="0"/>
                                                              <w:marRight w:val="0"/>
                                                              <w:marTop w:val="0"/>
                                                              <w:marBottom w:val="0"/>
                                                              <w:divBdr>
                                                                <w:top w:val="none" w:sz="0" w:space="0" w:color="auto"/>
                                                                <w:left w:val="none" w:sz="0" w:space="0" w:color="auto"/>
                                                                <w:bottom w:val="none" w:sz="0" w:space="0" w:color="auto"/>
                                                                <w:right w:val="none" w:sz="0" w:space="0" w:color="auto"/>
                                                              </w:divBdr>
                                                              <w:divsChild>
                                                                <w:div w:id="1604804386">
                                                                  <w:marLeft w:val="0"/>
                                                                  <w:marRight w:val="0"/>
                                                                  <w:marTop w:val="0"/>
                                                                  <w:marBottom w:val="0"/>
                                                                  <w:divBdr>
                                                                    <w:top w:val="none" w:sz="0" w:space="0" w:color="auto"/>
                                                                    <w:left w:val="none" w:sz="0" w:space="0" w:color="auto"/>
                                                                    <w:bottom w:val="none" w:sz="0" w:space="0" w:color="auto"/>
                                                                    <w:right w:val="none" w:sz="0" w:space="0" w:color="auto"/>
                                                                  </w:divBdr>
                                                                </w:div>
                                                              </w:divsChild>
                                                            </w:div>
                                                            <w:div w:id="178852844">
                                                              <w:marLeft w:val="0"/>
                                                              <w:marRight w:val="0"/>
                                                              <w:marTop w:val="0"/>
                                                              <w:marBottom w:val="0"/>
                                                              <w:divBdr>
                                                                <w:top w:val="none" w:sz="0" w:space="0" w:color="auto"/>
                                                                <w:left w:val="none" w:sz="0" w:space="0" w:color="auto"/>
                                                                <w:bottom w:val="none" w:sz="0" w:space="0" w:color="auto"/>
                                                                <w:right w:val="none" w:sz="0" w:space="0" w:color="auto"/>
                                                              </w:divBdr>
                                                            </w:div>
                                                          </w:divsChild>
                                                        </w:div>
                                                        <w:div w:id="616520709">
                                                          <w:marLeft w:val="0"/>
                                                          <w:marRight w:val="0"/>
                                                          <w:marTop w:val="0"/>
                                                          <w:marBottom w:val="0"/>
                                                          <w:divBdr>
                                                            <w:top w:val="none" w:sz="0" w:space="0" w:color="auto"/>
                                                            <w:left w:val="none" w:sz="0" w:space="0" w:color="auto"/>
                                                            <w:bottom w:val="none" w:sz="0" w:space="0" w:color="auto"/>
                                                            <w:right w:val="none" w:sz="0" w:space="0" w:color="auto"/>
                                                          </w:divBdr>
                                                          <w:divsChild>
                                                            <w:div w:id="29394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7566395">
      <w:bodyDiv w:val="1"/>
      <w:marLeft w:val="0"/>
      <w:marRight w:val="0"/>
      <w:marTop w:val="0"/>
      <w:marBottom w:val="0"/>
      <w:divBdr>
        <w:top w:val="none" w:sz="0" w:space="0" w:color="auto"/>
        <w:left w:val="none" w:sz="0" w:space="0" w:color="auto"/>
        <w:bottom w:val="none" w:sz="0" w:space="0" w:color="auto"/>
        <w:right w:val="none" w:sz="0" w:space="0" w:color="auto"/>
      </w:divBdr>
    </w:div>
    <w:div w:id="384723301">
      <w:bodyDiv w:val="1"/>
      <w:marLeft w:val="0"/>
      <w:marRight w:val="0"/>
      <w:marTop w:val="0"/>
      <w:marBottom w:val="0"/>
      <w:divBdr>
        <w:top w:val="none" w:sz="0" w:space="0" w:color="auto"/>
        <w:left w:val="none" w:sz="0" w:space="0" w:color="auto"/>
        <w:bottom w:val="none" w:sz="0" w:space="0" w:color="auto"/>
        <w:right w:val="none" w:sz="0" w:space="0" w:color="auto"/>
      </w:divBdr>
      <w:divsChild>
        <w:div w:id="1164973141">
          <w:marLeft w:val="0"/>
          <w:marRight w:val="0"/>
          <w:marTop w:val="0"/>
          <w:marBottom w:val="540"/>
          <w:divBdr>
            <w:top w:val="none" w:sz="0" w:space="0" w:color="auto"/>
            <w:left w:val="none" w:sz="0" w:space="0" w:color="auto"/>
            <w:bottom w:val="none" w:sz="0" w:space="0" w:color="auto"/>
            <w:right w:val="none" w:sz="0" w:space="0" w:color="auto"/>
          </w:divBdr>
        </w:div>
      </w:divsChild>
    </w:div>
    <w:div w:id="554127682">
      <w:bodyDiv w:val="1"/>
      <w:marLeft w:val="0"/>
      <w:marRight w:val="0"/>
      <w:marTop w:val="0"/>
      <w:marBottom w:val="0"/>
      <w:divBdr>
        <w:top w:val="none" w:sz="0" w:space="0" w:color="auto"/>
        <w:left w:val="none" w:sz="0" w:space="0" w:color="auto"/>
        <w:bottom w:val="none" w:sz="0" w:space="0" w:color="auto"/>
        <w:right w:val="none" w:sz="0" w:space="0" w:color="auto"/>
      </w:divBdr>
    </w:div>
    <w:div w:id="584270309">
      <w:bodyDiv w:val="1"/>
      <w:marLeft w:val="0"/>
      <w:marRight w:val="0"/>
      <w:marTop w:val="0"/>
      <w:marBottom w:val="0"/>
      <w:divBdr>
        <w:top w:val="none" w:sz="0" w:space="0" w:color="auto"/>
        <w:left w:val="none" w:sz="0" w:space="0" w:color="auto"/>
        <w:bottom w:val="none" w:sz="0" w:space="0" w:color="auto"/>
        <w:right w:val="none" w:sz="0" w:space="0" w:color="auto"/>
      </w:divBdr>
    </w:div>
    <w:div w:id="797839851">
      <w:bodyDiv w:val="1"/>
      <w:marLeft w:val="0"/>
      <w:marRight w:val="0"/>
      <w:marTop w:val="0"/>
      <w:marBottom w:val="0"/>
      <w:divBdr>
        <w:top w:val="none" w:sz="0" w:space="0" w:color="auto"/>
        <w:left w:val="none" w:sz="0" w:space="0" w:color="auto"/>
        <w:bottom w:val="none" w:sz="0" w:space="0" w:color="auto"/>
        <w:right w:val="none" w:sz="0" w:space="0" w:color="auto"/>
      </w:divBdr>
      <w:divsChild>
        <w:div w:id="1935628857">
          <w:marLeft w:val="0"/>
          <w:marRight w:val="0"/>
          <w:marTop w:val="0"/>
          <w:marBottom w:val="0"/>
          <w:divBdr>
            <w:top w:val="none" w:sz="0" w:space="0" w:color="auto"/>
            <w:left w:val="none" w:sz="0" w:space="0" w:color="auto"/>
            <w:bottom w:val="none" w:sz="0" w:space="0" w:color="auto"/>
            <w:right w:val="none" w:sz="0" w:space="0" w:color="auto"/>
          </w:divBdr>
        </w:div>
        <w:div w:id="1290477354">
          <w:marLeft w:val="0"/>
          <w:marRight w:val="0"/>
          <w:marTop w:val="0"/>
          <w:marBottom w:val="0"/>
          <w:divBdr>
            <w:top w:val="none" w:sz="0" w:space="0" w:color="auto"/>
            <w:left w:val="none" w:sz="0" w:space="0" w:color="auto"/>
            <w:bottom w:val="none" w:sz="0" w:space="0" w:color="auto"/>
            <w:right w:val="none" w:sz="0" w:space="0" w:color="auto"/>
          </w:divBdr>
          <w:divsChild>
            <w:div w:id="1679772462">
              <w:marLeft w:val="0"/>
              <w:marRight w:val="0"/>
              <w:marTop w:val="0"/>
              <w:marBottom w:val="0"/>
              <w:divBdr>
                <w:top w:val="single" w:sz="8" w:space="3" w:color="E1E1E1"/>
                <w:left w:val="none" w:sz="0" w:space="0" w:color="auto"/>
                <w:bottom w:val="none" w:sz="0" w:space="0" w:color="auto"/>
                <w:right w:val="none" w:sz="0" w:space="0" w:color="auto"/>
              </w:divBdr>
            </w:div>
          </w:divsChild>
        </w:div>
      </w:divsChild>
    </w:div>
    <w:div w:id="1353066885">
      <w:bodyDiv w:val="1"/>
      <w:marLeft w:val="0"/>
      <w:marRight w:val="0"/>
      <w:marTop w:val="0"/>
      <w:marBottom w:val="0"/>
      <w:divBdr>
        <w:top w:val="none" w:sz="0" w:space="0" w:color="auto"/>
        <w:left w:val="none" w:sz="0" w:space="0" w:color="auto"/>
        <w:bottom w:val="none" w:sz="0" w:space="0" w:color="auto"/>
        <w:right w:val="none" w:sz="0" w:space="0" w:color="auto"/>
      </w:divBdr>
    </w:div>
    <w:div w:id="1469590974">
      <w:bodyDiv w:val="1"/>
      <w:marLeft w:val="0"/>
      <w:marRight w:val="0"/>
      <w:marTop w:val="0"/>
      <w:marBottom w:val="0"/>
      <w:divBdr>
        <w:top w:val="none" w:sz="0" w:space="0" w:color="auto"/>
        <w:left w:val="none" w:sz="0" w:space="0" w:color="auto"/>
        <w:bottom w:val="none" w:sz="0" w:space="0" w:color="auto"/>
        <w:right w:val="none" w:sz="0" w:space="0" w:color="auto"/>
      </w:divBdr>
    </w:div>
    <w:div w:id="1582913915">
      <w:bodyDiv w:val="1"/>
      <w:marLeft w:val="0"/>
      <w:marRight w:val="0"/>
      <w:marTop w:val="0"/>
      <w:marBottom w:val="0"/>
      <w:divBdr>
        <w:top w:val="none" w:sz="0" w:space="0" w:color="auto"/>
        <w:left w:val="none" w:sz="0" w:space="0" w:color="auto"/>
        <w:bottom w:val="none" w:sz="0" w:space="0" w:color="auto"/>
        <w:right w:val="none" w:sz="0" w:space="0" w:color="auto"/>
      </w:divBdr>
    </w:div>
    <w:div w:id="1584097536">
      <w:bodyDiv w:val="1"/>
      <w:marLeft w:val="0"/>
      <w:marRight w:val="0"/>
      <w:marTop w:val="0"/>
      <w:marBottom w:val="0"/>
      <w:divBdr>
        <w:top w:val="none" w:sz="0" w:space="0" w:color="auto"/>
        <w:left w:val="none" w:sz="0" w:space="0" w:color="auto"/>
        <w:bottom w:val="none" w:sz="0" w:space="0" w:color="auto"/>
        <w:right w:val="none" w:sz="0" w:space="0" w:color="auto"/>
      </w:divBdr>
    </w:div>
    <w:div w:id="1939094552">
      <w:bodyDiv w:val="1"/>
      <w:marLeft w:val="0"/>
      <w:marRight w:val="0"/>
      <w:marTop w:val="0"/>
      <w:marBottom w:val="0"/>
      <w:divBdr>
        <w:top w:val="none" w:sz="0" w:space="0" w:color="auto"/>
        <w:left w:val="none" w:sz="0" w:space="0" w:color="auto"/>
        <w:bottom w:val="none" w:sz="0" w:space="0" w:color="auto"/>
        <w:right w:val="none" w:sz="0" w:space="0" w:color="auto"/>
      </w:divBdr>
    </w:div>
    <w:div w:id="2092004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Benjamin.cashore@yale.edu" TargetMode="External"/><Relationship Id="rId13" Type="http://schemas.microsoft.com/office/2016/09/relationships/commentsIds" Target="commentsIds.xml"/><Relationship Id="rId18" Type="http://schemas.openxmlformats.org/officeDocument/2006/relationships/hyperlink" Target="http://www.flegt.org/news/content/viewItem/southeast-asia-marks-progress-in-combating-illegal-timber-trade/04-01-2017/75" TargetMode="Externa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www.aphis.usda.gov/plant_health/lacey_act/index.shtml" TargetMode="Externa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hyperlink" Target="http://www.euflegt.efi.int/es/where-we-work"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earthworm.org/news-stories/the-forest-trust-announces-major-rebrand-and-a-broader-strategic-direction" TargetMode="External"/><Relationship Id="rId20" Type="http://schemas.openxmlformats.org/officeDocument/2006/relationships/hyperlink" Target="https://www.transparency.org/news/feature/corruption_perceptions_index_201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phnompenhpost.com/eu-seeks-negotiation-timber-agreement" TargetMode="External"/><Relationship Id="rId23" Type="http://schemas.openxmlformats.org/officeDocument/2006/relationships/hyperlink" Target="https://www.worldbank.org/en/country/cambodia/overview" TargetMode="External"/><Relationship Id="rId10" Type="http://schemas.openxmlformats.org/officeDocument/2006/relationships/image" Target="media/image1.tiff"/><Relationship Id="rId19" Type="http://schemas.openxmlformats.org/officeDocument/2006/relationships/hyperlink" Target="https://earthobservatory.nasa.gov/images/89413/cambodias-forests-are-disappearing" TargetMode="External"/><Relationship Id="rId4" Type="http://schemas.openxmlformats.org/officeDocument/2006/relationships/settings" Target="settings.xml"/><Relationship Id="rId9" Type="http://schemas.openxmlformats.org/officeDocument/2006/relationships/hyperlink" Target="mailto:in@life.ku.dk" TargetMode="External"/><Relationship Id="rId14" Type="http://schemas.openxmlformats.org/officeDocument/2006/relationships/hyperlink" Target="http://www.lexisnexis.com/" TargetMode="External"/><Relationship Id="rId22" Type="http://schemas.openxmlformats.org/officeDocument/2006/relationships/hyperlink" Target="https://www.voacambodia.com/a/cambodians-continue-to-feel-the-pain-of-economic-growth-inequality/4499181.html"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15F688-76CD-E243-9CB2-6BD9A2842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27</Pages>
  <Words>30330</Words>
  <Characters>172884</Characters>
  <Application>Microsoft Office Word</Application>
  <DocSecurity>0</DocSecurity>
  <Lines>1440</Lines>
  <Paragraphs>405</Paragraphs>
  <ScaleCrop>false</ScaleCrop>
  <HeadingPairs>
    <vt:vector size="2" baseType="variant">
      <vt:variant>
        <vt:lpstr>Title</vt:lpstr>
      </vt:variant>
      <vt:variant>
        <vt:i4>1</vt:i4>
      </vt:variant>
    </vt:vector>
  </HeadingPairs>
  <TitlesOfParts>
    <vt:vector size="1" baseType="lpstr">
      <vt:lpstr/>
    </vt:vector>
  </TitlesOfParts>
  <Company>Faculty of SCIENCE, University of Copenhagen</Company>
  <LinksUpToDate>false</LinksUpToDate>
  <CharactersWithSpaces>202809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Iben Nathan</dc:creator>
  <cp:keywords/>
  <dc:description/>
  <cp:lastModifiedBy>Cashore, Benjamin</cp:lastModifiedBy>
  <cp:revision>17</cp:revision>
  <dcterms:created xsi:type="dcterms:W3CDTF">2019-03-04T13:48:00Z</dcterms:created>
  <dcterms:modified xsi:type="dcterms:W3CDTF">2019-03-04T14:44:00Z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ies>
</file>